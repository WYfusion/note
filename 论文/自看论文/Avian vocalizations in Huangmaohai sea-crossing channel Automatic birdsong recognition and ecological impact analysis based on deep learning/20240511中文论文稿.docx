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8F2D46" w:rsidRDefault="00000000">
      <w:r>
        <w:t>H</w:t>
      </w:r>
      <w:r>
        <w:rPr>
          <w:rFonts w:hint="eastAsia"/>
        </w:rPr>
        <w:t>ighlights</w:t>
      </w:r>
    </w:p>
    <w:p w:rsidR="008F2D46" w:rsidRPr="008F2D46" w:rsidRDefault="00000000">
      <w:pPr>
        <w:pStyle w:val="a0"/>
        <w:rPr>
          <w:ins w:id="1" w:author="Microsoft 帐户" w:date="2024-05-08T12:50:00Z"/>
          <w:rFonts w:hint="eastAsia"/>
          <w:rPrChange w:id="2" w:author="Microsoft 帐户" w:date="2024-05-08T12:50:00Z">
            <w:rPr>
              <w:ins w:id="3" w:author="Microsoft 帐户" w:date="2024-05-08T12:50:00Z"/>
              <w:rFonts w:ascii="宋体" w:hAnsi="宋体" w:hint="eastAsia"/>
            </w:rPr>
          </w:rPrChange>
        </w:rPr>
      </w:pPr>
      <w:ins w:id="4" w:author="Microsoft 帐户" w:date="2024-05-08T12:49:00Z">
        <w:r>
          <w:t>人工智能技术用于大规模被动声学监测与生态环境评估</w:t>
        </w:r>
      </w:ins>
    </w:p>
    <w:p w:rsidR="008F2D46" w:rsidRDefault="00000000">
      <w:pPr>
        <w:pStyle w:val="a0"/>
        <w:rPr>
          <w:ins w:id="5" w:author="Microsoft 帐户" w:date="2024-05-08T12:44:00Z"/>
        </w:rPr>
      </w:pPr>
      <w:ins w:id="6" w:author="Microsoft 帐户" w:date="2024-05-08T12:44:00Z">
        <w:r>
          <w:rPr>
            <w:rFonts w:hint="eastAsia"/>
          </w:rPr>
          <w:t>构建了一套自动鸟声识别框架有效识别复杂声学场景下多类别鸟声</w:t>
        </w:r>
      </w:ins>
    </w:p>
    <w:p w:rsidR="008F2D46" w:rsidRDefault="00000000">
      <w:pPr>
        <w:pStyle w:val="a0"/>
        <w:rPr>
          <w:ins w:id="7" w:author="Microsoft 帐户" w:date="2024-05-08T12:44:00Z"/>
        </w:rPr>
      </w:pPr>
      <w:ins w:id="8" w:author="Microsoft 帐户" w:date="2024-05-08T12:44:00Z">
        <w:r>
          <w:rPr>
            <w:rFonts w:hint="eastAsia"/>
          </w:rPr>
          <w:t>黄茅海跨海通道区域的鸟类昼夜活动呈常见的双峰模式</w:t>
        </w:r>
      </w:ins>
    </w:p>
    <w:p w:rsidR="008F2D46" w:rsidRDefault="00000000">
      <w:pPr>
        <w:pStyle w:val="a0"/>
        <w:rPr>
          <w:ins w:id="9" w:author="Microsoft 帐户" w:date="2024-05-08T12:44:00Z"/>
          <w:rFonts w:ascii="宋体" w:hAnsi="宋体" w:hint="eastAsia"/>
        </w:rPr>
      </w:pPr>
      <w:ins w:id="10" w:author="Microsoft 帐户" w:date="2024-05-08T12:44:00Z">
        <w:r>
          <w:rPr>
            <w:rFonts w:ascii="宋体" w:hAnsi="宋体" w:hint="eastAsia"/>
          </w:rPr>
          <w:t>工程施工对</w:t>
        </w:r>
        <w:r>
          <w:t>Acoustic Occurrence Count</w:t>
        </w:r>
        <w:r>
          <w:rPr>
            <w:rFonts w:ascii="宋体" w:hAnsi="宋体" w:hint="eastAsia"/>
          </w:rPr>
          <w:t>的影响不大</w:t>
        </w:r>
      </w:ins>
    </w:p>
    <w:p w:rsidR="008F2D46" w:rsidRDefault="00000000">
      <w:pPr>
        <w:pStyle w:val="a0"/>
        <w:rPr>
          <w:ins w:id="11" w:author="Microsoft 帐户" w:date="2024-05-08T12:44:00Z"/>
        </w:rPr>
      </w:pPr>
      <w:ins w:id="12" w:author="Microsoft 帐户" w:date="2024-05-08T12:44:00Z">
        <w:r>
          <w:rPr>
            <w:rFonts w:hint="eastAsia"/>
          </w:rPr>
          <w:t>一些鸟类提高最低频率来应对施工噪声</w:t>
        </w:r>
      </w:ins>
    </w:p>
    <w:p w:rsidR="008F2D46" w:rsidRDefault="008F2D46">
      <w:pPr>
        <w:pStyle w:val="a0"/>
      </w:pPr>
    </w:p>
    <w:p w:rsidR="008F2D46" w:rsidRDefault="008F2D46">
      <w:pPr>
        <w:pStyle w:val="a0"/>
      </w:pPr>
    </w:p>
    <w:p w:rsidR="008F2D46" w:rsidRDefault="00000000">
      <w:r>
        <w:rPr>
          <w:rFonts w:hint="eastAsia"/>
        </w:rPr>
        <w:t xml:space="preserve">Avian Vocalizations in </w:t>
      </w:r>
      <w:proofErr w:type="spellStart"/>
      <w:r>
        <w:rPr>
          <w:rFonts w:hint="eastAsia"/>
        </w:rPr>
        <w:t>Huangmaohai</w:t>
      </w:r>
      <w:proofErr w:type="spellEnd"/>
      <w:r>
        <w:rPr>
          <w:rFonts w:hint="eastAsia"/>
        </w:rPr>
        <w:t xml:space="preserve"> Sea-crossing Channel</w:t>
      </w:r>
      <w:r>
        <w:rPr>
          <w:rFonts w:hint="eastAsia"/>
        </w:rPr>
        <w:t>：</w:t>
      </w:r>
      <w:r>
        <w:rPr>
          <w:rFonts w:hint="eastAsia"/>
        </w:rPr>
        <w:t xml:space="preserve">Automatic Birdsong Recognition </w:t>
      </w:r>
      <w:proofErr w:type="gramStart"/>
      <w:r>
        <w:rPr>
          <w:rFonts w:hint="eastAsia"/>
        </w:rPr>
        <w:t>and  Ecological</w:t>
      </w:r>
      <w:proofErr w:type="gramEnd"/>
      <w:r>
        <w:rPr>
          <w:rFonts w:hint="eastAsia"/>
        </w:rPr>
        <w:t xml:space="preserve"> Impact Analysis Based on deep learning</w:t>
      </w:r>
    </w:p>
    <w:p w:rsidR="008F2D46" w:rsidRDefault="00000000">
      <w:pPr>
        <w:pStyle w:val="af2"/>
        <w:rPr>
          <w:rFonts w:hint="eastAsia"/>
        </w:rPr>
      </w:pPr>
      <w:r>
        <w:t>Abstract</w:t>
      </w:r>
    </w:p>
    <w:p w:rsidR="008F2D46" w:rsidRPr="008F2D46" w:rsidRDefault="00000000">
      <w:pPr>
        <w:rPr>
          <w:color w:val="FF0000"/>
          <w:rPrChange w:id="13" w:author="Microsoft 帐户" w:date="2024-05-08T13:52:00Z">
            <w:rPr/>
          </w:rPrChange>
        </w:rPr>
      </w:pPr>
      <w:r>
        <w:rPr>
          <w:rFonts w:hint="eastAsia"/>
          <w:color w:val="FF0000"/>
          <w:rPrChange w:id="14" w:author="Microsoft 帐户" w:date="2024-05-08T13:52:00Z">
            <w:rPr>
              <w:rFonts w:hint="eastAsia"/>
            </w:rPr>
          </w:rPrChange>
        </w:rPr>
        <w:t>鸟类鸣声监测可为生态环境监测和评价提供基础数据，有效促进鸟类物种和生态环境的保护。为了评估黄茅海跨海通道的修建对于生态环境的影响，对该区域在</w:t>
      </w:r>
      <w:r>
        <w:rPr>
          <w:color w:val="FF0000"/>
          <w:rPrChange w:id="15" w:author="Microsoft 帐户" w:date="2024-05-08T13:52:00Z">
            <w:rPr/>
          </w:rPrChange>
        </w:rPr>
        <w:t>2023</w:t>
      </w:r>
      <w:r>
        <w:rPr>
          <w:rFonts w:hint="eastAsia"/>
          <w:color w:val="FF0000"/>
          <w:rPrChange w:id="16" w:author="Microsoft 帐户" w:date="2024-05-08T13:52:00Z">
            <w:rPr>
              <w:rFonts w:hint="eastAsia"/>
            </w:rPr>
          </w:rPrChange>
        </w:rPr>
        <w:t>年</w:t>
      </w:r>
      <w:r>
        <w:rPr>
          <w:color w:val="FF0000"/>
          <w:rPrChange w:id="17" w:author="Microsoft 帐户" w:date="2024-05-08T13:52:00Z">
            <w:rPr/>
          </w:rPrChange>
        </w:rPr>
        <w:t>6</w:t>
      </w:r>
      <w:r>
        <w:rPr>
          <w:rFonts w:hint="eastAsia"/>
          <w:color w:val="FF0000"/>
          <w:rPrChange w:id="18" w:author="Microsoft 帐户" w:date="2024-05-08T13:52:00Z">
            <w:rPr>
              <w:rFonts w:hint="eastAsia"/>
            </w:rPr>
          </w:rPrChange>
        </w:rPr>
        <w:t>月至</w:t>
      </w:r>
      <w:r>
        <w:rPr>
          <w:color w:val="FF0000"/>
          <w:rPrChange w:id="19" w:author="Microsoft 帐户" w:date="2024-05-08T13:52:00Z">
            <w:rPr/>
          </w:rPrChange>
        </w:rPr>
        <w:t>2024</w:t>
      </w:r>
      <w:r>
        <w:rPr>
          <w:rFonts w:hint="eastAsia"/>
          <w:color w:val="FF0000"/>
          <w:rPrChange w:id="20" w:author="Microsoft 帐户" w:date="2024-05-08T13:52:00Z">
            <w:rPr>
              <w:rFonts w:hint="eastAsia"/>
            </w:rPr>
          </w:rPrChange>
        </w:rPr>
        <w:t>年</w:t>
      </w:r>
      <w:r>
        <w:rPr>
          <w:color w:val="FF0000"/>
          <w:rPrChange w:id="21" w:author="Microsoft 帐户" w:date="2024-05-08T13:52:00Z">
            <w:rPr/>
          </w:rPrChange>
        </w:rPr>
        <w:t>2</w:t>
      </w:r>
      <w:r>
        <w:rPr>
          <w:rFonts w:hint="eastAsia"/>
          <w:color w:val="FF0000"/>
          <w:rPrChange w:id="22" w:author="Microsoft 帐户" w:date="2024-05-08T13:52:00Z">
            <w:rPr>
              <w:rFonts w:hint="eastAsia"/>
            </w:rPr>
          </w:rPrChange>
        </w:rPr>
        <w:t>月施工期间进行了大规模的被动声学监测，并构建了一套完整的自动鸟声识别深度学习框架用于处理录制的巨量的声学数据。为了提高现实复杂声学场景下的识别率，首先使用一个深度学习训练后的鸟声事件检测模型将录音转换为有效鸟声数据，接着使用</w:t>
      </w:r>
      <w:r>
        <w:rPr>
          <w:color w:val="FF0000"/>
          <w:rPrChange w:id="23" w:author="Microsoft 帐户" w:date="2024-05-08T13:52:00Z">
            <w:rPr/>
          </w:rPrChange>
        </w:rPr>
        <w:t>ECAPA-TDNN</w:t>
      </w:r>
      <w:r>
        <w:rPr>
          <w:rFonts w:hint="eastAsia"/>
          <w:color w:val="FF0000"/>
          <w:rPrChange w:id="24" w:author="Microsoft 帐户" w:date="2024-05-08T13:52:00Z">
            <w:rPr>
              <w:rFonts w:hint="eastAsia"/>
            </w:rPr>
          </w:rPrChange>
        </w:rPr>
        <w:t>深度学习模型进行鸟声识别。相较于其他基线模型，</w:t>
      </w:r>
      <w:r>
        <w:rPr>
          <w:color w:val="FF0000"/>
          <w:rPrChange w:id="25" w:author="Microsoft 帐户" w:date="2024-05-08T13:52:00Z">
            <w:rPr/>
          </w:rPrChange>
        </w:rPr>
        <w:t xml:space="preserve"> ECAPA-TDNN</w:t>
      </w:r>
      <w:r>
        <w:rPr>
          <w:rFonts w:hint="eastAsia"/>
          <w:color w:val="FF0000"/>
          <w:rPrChange w:id="26" w:author="Microsoft 帐户" w:date="2024-05-08T13:52:00Z">
            <w:rPr>
              <w:rFonts w:hint="eastAsia"/>
            </w:rPr>
          </w:rPrChange>
        </w:rPr>
        <w:t>识别模型实现了最佳的分类结果。本文提出的自动识别整体框架在现场实测中达到</w:t>
      </w:r>
      <w:r>
        <w:rPr>
          <w:color w:val="FF0000"/>
          <w:rPrChange w:id="27" w:author="Microsoft 帐户" w:date="2024-05-08T13:52:00Z">
            <w:rPr/>
          </w:rPrChange>
        </w:rPr>
        <w:t>75.26%</w:t>
      </w:r>
      <w:r>
        <w:rPr>
          <w:rFonts w:hint="eastAsia"/>
          <w:color w:val="FF0000"/>
          <w:rPrChange w:id="28" w:author="Microsoft 帐户" w:date="2024-05-08T13:52:00Z">
            <w:rPr>
              <w:rFonts w:hint="eastAsia"/>
            </w:rPr>
          </w:rPrChange>
        </w:rPr>
        <w:t>的准确率。分析发现该区域鸟类</w:t>
      </w:r>
      <w:bookmarkStart w:id="29" w:name="_Hlk192440865"/>
      <w:r>
        <w:rPr>
          <w:rFonts w:hint="eastAsia"/>
          <w:color w:val="FF0000"/>
          <w:rPrChange w:id="30" w:author="Microsoft 帐户" w:date="2024-05-08T13:52:00Z">
            <w:rPr>
              <w:rFonts w:hint="eastAsia"/>
            </w:rPr>
          </w:rPrChange>
        </w:rPr>
        <w:t>的昼夜活动呈现出常见的双峰模式；</w:t>
      </w:r>
      <w:bookmarkStart w:id="31" w:name="_Hlk192441115"/>
      <w:r>
        <w:rPr>
          <w:rFonts w:hint="eastAsia"/>
          <w:color w:val="FF0000"/>
          <w:rPrChange w:id="32" w:author="Microsoft 帐户" w:date="2024-05-08T13:52:00Z">
            <w:rPr>
              <w:rFonts w:hint="eastAsia"/>
            </w:rPr>
          </w:rPrChange>
        </w:rPr>
        <w:t>施工区域与非施工区域中的鸟的种类和鸣声数量没有太大差异</w:t>
      </w:r>
      <w:bookmarkEnd w:id="31"/>
      <w:r>
        <w:rPr>
          <w:rFonts w:hint="eastAsia"/>
          <w:color w:val="FF0000"/>
          <w:rPrChange w:id="33" w:author="Microsoft 帐户" w:date="2024-05-08T13:52:00Z">
            <w:rPr>
              <w:rFonts w:hint="eastAsia"/>
            </w:rPr>
          </w:rPrChange>
        </w:rPr>
        <w:t>，说明跨海通道区域维持着较好的鸟类多样性</w:t>
      </w:r>
      <w:bookmarkEnd w:id="29"/>
      <w:r>
        <w:rPr>
          <w:rFonts w:hint="eastAsia"/>
          <w:color w:val="FF0000"/>
          <w:rPrChange w:id="34" w:author="Microsoft 帐户" w:date="2024-05-08T13:52:00Z">
            <w:rPr>
              <w:rFonts w:hint="eastAsia"/>
            </w:rPr>
          </w:rPrChange>
        </w:rPr>
        <w:t>。研究也</w:t>
      </w:r>
      <w:bookmarkStart w:id="35" w:name="_Hlk192440893"/>
      <w:r>
        <w:rPr>
          <w:rFonts w:hint="eastAsia"/>
          <w:color w:val="FF0000"/>
          <w:rPrChange w:id="36" w:author="Microsoft 帐户" w:date="2024-05-08T13:52:00Z">
            <w:rPr>
              <w:rFonts w:hint="eastAsia"/>
            </w:rPr>
          </w:rPrChange>
        </w:rPr>
        <w:t>发现</w:t>
      </w:r>
      <w:r>
        <w:rPr>
          <w:color w:val="FF0000"/>
          <w:rPrChange w:id="37" w:author="Microsoft 帐户" w:date="2024-05-08T13:52:00Z">
            <w:rPr/>
          </w:rPrChange>
        </w:rPr>
        <w:t>Light-vented Bulbul</w:t>
      </w:r>
      <w:r>
        <w:rPr>
          <w:rFonts w:hint="eastAsia"/>
          <w:color w:val="FF0000"/>
          <w:rPrChange w:id="38" w:author="Microsoft 帐户" w:date="2024-05-08T13:52:00Z">
            <w:rPr>
              <w:rFonts w:hint="eastAsia"/>
            </w:rPr>
          </w:rPrChange>
        </w:rPr>
        <w:t>、</w:t>
      </w:r>
      <w:r>
        <w:rPr>
          <w:color w:val="FF0000"/>
          <w:rPrChange w:id="39" w:author="Microsoft 帐户" w:date="2024-05-08T13:52:00Z">
            <w:rPr/>
          </w:rPrChange>
        </w:rPr>
        <w:t>Yellow-bellied Prinia</w:t>
      </w:r>
      <w:r>
        <w:rPr>
          <w:rFonts w:hint="eastAsia"/>
          <w:color w:val="FF0000"/>
          <w:rPrChange w:id="40" w:author="Microsoft 帐户" w:date="2024-05-08T13:52:00Z">
            <w:rPr>
              <w:rFonts w:hint="eastAsia"/>
            </w:rPr>
          </w:rPrChange>
        </w:rPr>
        <w:t>与</w:t>
      </w:r>
      <w:r>
        <w:rPr>
          <w:color w:val="FF0000"/>
          <w:rPrChange w:id="41" w:author="Microsoft 帐户" w:date="2024-05-08T13:52:00Z">
            <w:rPr/>
          </w:rPrChange>
        </w:rPr>
        <w:t>Common Greenshank</w:t>
      </w:r>
      <w:r>
        <w:rPr>
          <w:rFonts w:hint="eastAsia"/>
          <w:color w:val="FF0000"/>
          <w:rPrChange w:id="42" w:author="Microsoft 帐户" w:date="2024-05-08T13:52:00Z">
            <w:rPr>
              <w:rFonts w:hint="eastAsia"/>
            </w:rPr>
          </w:rPrChange>
        </w:rPr>
        <w:t>在噪声环境中会显著提升其鸣声最低频率</w:t>
      </w:r>
      <w:bookmarkEnd w:id="35"/>
      <w:r>
        <w:rPr>
          <w:rFonts w:hint="eastAsia"/>
          <w:color w:val="FF0000"/>
          <w:rPrChange w:id="43" w:author="Microsoft 帐户" w:date="2024-05-08T13:52:00Z">
            <w:rPr>
              <w:rFonts w:hint="eastAsia"/>
            </w:rPr>
          </w:rPrChange>
        </w:rPr>
        <w:t>，这可能是针对噪声的一种适应性调整策略。本文构建的自动鸟声识别框架可有效用于评估鸟类分布及丰富度，鸟类群落声音多样性的时空特征，研究鸟类在噪声环境中的适应性调整，为记录本区域的鸟类的声学信息和生态评估</w:t>
      </w:r>
      <w:proofErr w:type="gramStart"/>
      <w:r>
        <w:rPr>
          <w:rFonts w:hint="eastAsia"/>
          <w:color w:val="FF0000"/>
          <w:rPrChange w:id="44" w:author="Microsoft 帐户" w:date="2024-05-08T13:52:00Z">
            <w:rPr>
              <w:rFonts w:hint="eastAsia"/>
            </w:rPr>
          </w:rPrChange>
        </w:rPr>
        <w:t>作出</w:t>
      </w:r>
      <w:proofErr w:type="gramEnd"/>
      <w:r>
        <w:rPr>
          <w:rFonts w:hint="eastAsia"/>
          <w:color w:val="FF0000"/>
          <w:rPrChange w:id="45" w:author="Microsoft 帐户" w:date="2024-05-08T13:52:00Z">
            <w:rPr>
              <w:rFonts w:hint="eastAsia"/>
            </w:rPr>
          </w:rPrChange>
        </w:rPr>
        <w:t>贡献。</w:t>
      </w:r>
    </w:p>
    <w:p w:rsidR="008F2D46" w:rsidRDefault="008F2D46"/>
    <w:p w:rsidR="008F2D46" w:rsidRDefault="00000000">
      <w:proofErr w:type="spellStart"/>
      <w:proofErr w:type="gramStart"/>
      <w:r>
        <w:rPr>
          <w:rFonts w:hint="eastAsia"/>
          <w:b/>
          <w:bCs/>
        </w:rPr>
        <w:t>Keywords</w:t>
      </w:r>
      <w:r>
        <w:rPr>
          <w:rFonts w:hint="eastAsia"/>
        </w:rPr>
        <w:t>:Passive</w:t>
      </w:r>
      <w:proofErr w:type="spellEnd"/>
      <w:proofErr w:type="gramEnd"/>
      <w:r>
        <w:rPr>
          <w:rFonts w:hint="eastAsia"/>
        </w:rPr>
        <w:t xml:space="preserve"> acoustic monitoring (PAM);Automatic birdsong </w:t>
      </w:r>
      <w:proofErr w:type="spellStart"/>
      <w:r>
        <w:rPr>
          <w:rFonts w:hint="eastAsia"/>
        </w:rPr>
        <w:t>detection;Construction</w:t>
      </w:r>
      <w:proofErr w:type="spellEnd"/>
      <w:r>
        <w:rPr>
          <w:rFonts w:hint="eastAsia"/>
        </w:rPr>
        <w:t xml:space="preserve"> </w:t>
      </w:r>
      <w:proofErr w:type="spellStart"/>
      <w:r>
        <w:rPr>
          <w:rFonts w:hint="eastAsia"/>
        </w:rPr>
        <w:t>noise;Minimum</w:t>
      </w:r>
      <w:proofErr w:type="spellEnd"/>
      <w:r>
        <w:rPr>
          <w:rFonts w:hint="eastAsia"/>
        </w:rPr>
        <w:t xml:space="preserve"> vocalization frequency.</w:t>
      </w:r>
    </w:p>
    <w:p w:rsidR="008F2D46" w:rsidRDefault="00000000">
      <w:pPr>
        <w:pStyle w:val="af2"/>
        <w:rPr>
          <w:rFonts w:hint="eastAsia"/>
        </w:rPr>
      </w:pPr>
      <w:r>
        <w:t>Introduction</w:t>
      </w:r>
    </w:p>
    <w:p w:rsidR="008F2D46" w:rsidRDefault="00000000">
      <w:r>
        <w:t>鸟类在林地生态系统中扮演着不可或缺的角色，它们既是生态环境的消费者，又是保护者，它们在维持自然生态平衡方面发挥着重要作</w:t>
      </w:r>
      <w:r>
        <w:rPr>
          <w:rFonts w:hint="eastAsia"/>
        </w:rPr>
        <w:t>用</w:t>
      </w:r>
      <w:r>
        <w:fldChar w:fldCharType="begin"/>
      </w:r>
      <w:r>
        <w:instrText xml:space="preserve"> ADDIN EN.CITE &lt;EndNote&gt;&lt;Cite&gt;&lt;Author&gt;Kovařík&lt;/Author&gt;&lt;Year&gt;2021&lt;/Year&gt;&lt;RecNum&gt;66&lt;/RecNum&gt;&lt;DisplayText&gt;(Kovařík et al., 2021)&lt;/DisplayText&gt;&lt;record&gt;&lt;rec-number&gt;66&lt;/rec-number&gt;&lt;foreign-keys&gt;&lt;key app="EN" db-id="vadpv9w5usxasbesva9p5wf0xds9zt2evsat" timestamp="1710247679"&gt;66&lt;/key&gt;&lt;key app="ENWeb" db-id=""&gt;0&lt;/key&gt;&lt;/foreign-keys&gt;&lt;ref-type name="Journal Article"&gt;17&lt;/ref-type&gt;&lt;contributors&gt;&lt;authors&gt;&lt;author&gt;Kovařík, Petr&lt;/author&gt;&lt;author&gt;Pechanec, Vilém&lt;/author&gt;&lt;author&gt;Machar, Ivo&lt;/author&gt;&lt;author&gt;Harmáček, Jaromír&lt;/author&gt;&lt;author&gt;Grim, Tomáš&lt;/author&gt;&lt;/authors&gt;&lt;/contributors&gt;&lt;titles&gt;&lt;title&gt;Are birds reliable indicators of most valuable natural areas? Evaluation of special protection areas in the context of habitat protection&lt;/title&gt;&lt;secondary-title&gt;Ecological Indicators&lt;/secondary-title&gt;&lt;/titles&gt;&lt;periodical&gt;&lt;full-title&gt;Ecological Indicators&lt;/full-title&gt;&lt;/periodical&gt;&lt;volume&gt;132&lt;/volume&gt;&lt;section&gt;108298&lt;/section&gt;&lt;dates&gt;&lt;year&gt;2021&lt;/year&gt;&lt;/dates&gt;&lt;isbn&gt;1470160X&lt;/isbn&gt;&lt;urls&gt;&lt;/urls&gt;&lt;electronic-resource-num&gt;https://doi.org/10.1016/j.ecolind.2021.108298&lt;/electronic-resource-num&gt;&lt;/record&gt;&lt;/Cite&gt;&lt;/EndNote&gt;</w:instrText>
      </w:r>
      <w:r>
        <w:fldChar w:fldCharType="separate"/>
      </w:r>
      <w:r>
        <w:t>(</w:t>
      </w:r>
      <w:hyperlink w:anchor="_ENREF_18" w:tooltip="Kovařík, 2021 #66" w:history="1">
        <w:r>
          <w:t>Kovařík et al., 2021</w:t>
        </w:r>
      </w:hyperlink>
      <w:r>
        <w:t>)</w:t>
      </w:r>
      <w:r>
        <w:fldChar w:fldCharType="end"/>
      </w:r>
      <w:r>
        <w:t>。</w:t>
      </w:r>
      <w:r>
        <w:rPr>
          <w:rFonts w:hint="eastAsia"/>
        </w:rPr>
        <w:t>鸟类鸣声监测是近年来快速发展的领域，可</w:t>
      </w:r>
      <w:r>
        <w:t>为生态环境监测和评价提供基础数据，有效促进鸟类物种和生态环境的保护。</w:t>
      </w:r>
      <w:r>
        <w:rPr>
          <w:rFonts w:hint="eastAsia"/>
        </w:rPr>
        <w:t>鸣声监测分为主动监测与被动监测。主动监测即人携带录音设备主动去录制鸟鸣的方式；与此对应的被动监测是利用无人值守的设备长期工作进行录音，后期再辨识，从中获取鸟类鸣声数据。</w:t>
      </w:r>
    </w:p>
    <w:p w:rsidR="008F2D46" w:rsidRDefault="00000000">
      <w:r>
        <w:rPr>
          <w:rFonts w:hint="eastAsia"/>
        </w:rPr>
        <w:t>主动鸣声监测的历史非常悠久，自从较为便携的录音机面世，就有人尝试在野外录制鸟类鸣声了，迄今依然也是鸟类监测的一种重要手段。</w:t>
      </w:r>
      <w:r>
        <w:t>William E. Wood</w:t>
      </w:r>
      <w:r>
        <w:t>等人</w:t>
      </w:r>
      <w:r>
        <w:fldChar w:fldCharType="begin"/>
      </w:r>
      <w:r>
        <w:instrText xml:space="preserve"> ADDIN EN.CITE &lt;EndNote&gt;&lt;Cite&gt;&lt;Author&gt;Wood&lt;/Author&gt;&lt;Year&gt;2006&lt;/Year&gt;&lt;RecNum&gt;69&lt;/RecNum&gt;&lt;DisplayText&gt;(Wood and Yezerinac, 2006)&lt;/DisplayText&gt;&lt;record&gt;&lt;rec-number&gt;69&lt;/rec-number&gt;&lt;foreign-keys&gt;&lt;key app="EN" db-id="vadpv9w5usxasbesva9p5wf0xds9zt2evsat" timestamp="1710253123"&gt;69&lt;/key&gt;&lt;/foreign-keys&gt;&lt;ref-type name="Journal Article"&gt;17&lt;/ref-type&gt;&lt;contributors&gt;&lt;authors&gt;&lt;author&gt;Wood, William E.&lt;/author&gt;&lt;author&gt;Yezerinac, Stephen M.&lt;/author&gt;&lt;/authors&gt;&lt;/contributors&gt;&lt;titles&gt;&lt;title&gt;Song Sparrow (Melospiza Melodia) Song Varies with Urban Noise&lt;/title&gt;&lt;secondary-title&gt;The Auk&lt;/secondary-title&gt;&lt;/titles&gt;&lt;periodical&gt;&lt;full-title&gt;The Auk&lt;/full-title&gt;&lt;/periodical&gt;&lt;pages&gt;650-659&lt;/pages&gt;&lt;volume&gt;123&lt;/volume&gt;&lt;number&gt;3&lt;/number&gt;&lt;dates&gt;&lt;year&gt;2006&lt;/year&gt;&lt;/dates&gt;&lt;isbn&gt;1938-4254&lt;/isbn&gt;&lt;urls&gt;&lt;related-urls&gt;&lt;url&gt;https://doi.org/10.1093/auk/123.3.650&lt;/url&gt;&lt;/related-urls&gt;&lt;/urls&gt;&lt;electronic-resource-num&gt;https://doi.org/10.1093/auk/123.3.650&lt;/electronic-resource-num&gt;&lt;access-date&gt;3/12/2024&lt;/access-date&gt;&lt;/record&gt;&lt;/Cite&gt;&lt;/EndNote&gt;</w:instrText>
      </w:r>
      <w:r>
        <w:fldChar w:fldCharType="separate"/>
      </w:r>
      <w:r>
        <w:t>(</w:t>
      </w:r>
      <w:hyperlink w:anchor="_ENREF_31" w:tooltip="Wood, 2006 #69" w:history="1">
        <w:r>
          <w:t>Wood and Yezerinac, 2006</w:t>
        </w:r>
      </w:hyperlink>
      <w:r>
        <w:t>)</w:t>
      </w:r>
      <w:r>
        <w:fldChar w:fldCharType="end"/>
      </w:r>
      <w:r>
        <w:t>通过人工记录</w:t>
      </w:r>
      <w:r>
        <w:t>2004</w:t>
      </w:r>
      <w:r>
        <w:t>年</w:t>
      </w:r>
      <w:r>
        <w:t>3</w:t>
      </w:r>
      <w:r>
        <w:t>月</w:t>
      </w:r>
      <w:r>
        <w:t>19</w:t>
      </w:r>
      <w:r>
        <w:t>日至</w:t>
      </w:r>
      <w:r>
        <w:t>5</w:t>
      </w:r>
      <w:r>
        <w:t>月</w:t>
      </w:r>
      <w:r>
        <w:t>9</w:t>
      </w:r>
      <w:r>
        <w:t>日期间俄勒冈州波特兰市麻雀的鸣唱声，研究麻雀鸣唱声随着城市噪声的变化，结果表明在噪音较大的地方唱歌的</w:t>
      </w:r>
      <w:r>
        <w:rPr>
          <w:rFonts w:hint="eastAsia"/>
        </w:rPr>
        <w:t>麻</w:t>
      </w:r>
      <w:r>
        <w:t>雀表现出较高的最低频率，且低频范围（</w:t>
      </w:r>
      <w:r>
        <w:t>1-4</w:t>
      </w:r>
      <w:r>
        <w:t>千赫）能量（振幅）相对较小。</w:t>
      </w:r>
      <w:r>
        <w:t xml:space="preserve">Hu </w:t>
      </w:r>
      <w:r>
        <w:rPr>
          <w:rFonts w:hint="eastAsia"/>
        </w:rPr>
        <w:t>等人</w:t>
      </w:r>
      <w:r>
        <w:t>在墨尔本市的城市和非城市环境中从</w:t>
      </w:r>
      <w:r>
        <w:t>2008</w:t>
      </w:r>
      <w:r>
        <w:t>年</w:t>
      </w:r>
      <w:r>
        <w:t>8</w:t>
      </w:r>
      <w:r>
        <w:t>月初至</w:t>
      </w:r>
      <w:r>
        <w:t>10</w:t>
      </w:r>
      <w:r>
        <w:t>月初沿着样线人工跟踪记录</w:t>
      </w:r>
      <w:r>
        <w:t>12</w:t>
      </w:r>
      <w:r>
        <w:t>个物种的鸟叫声样本</w:t>
      </w:r>
      <w:r>
        <w:rPr>
          <w:rFonts w:hint="eastAsia"/>
        </w:rPr>
        <w:t>，</w:t>
      </w:r>
      <w:r>
        <w:t>用于</w:t>
      </w:r>
      <w:r>
        <w:lastRenderedPageBreak/>
        <w:t>测试哪些鸟类在城市噪音中会调整发声频率，发</w:t>
      </w:r>
      <w:r>
        <w:rPr>
          <w:rFonts w:hint="eastAsia"/>
        </w:rPr>
        <w:t>现</w:t>
      </w:r>
      <w:r>
        <w:t>具有最低频率处于中间</w:t>
      </w:r>
      <w:r>
        <w:t>(</w:t>
      </w:r>
      <w:r>
        <w:t>约</w:t>
      </w:r>
      <w:r>
        <w:t>1-1.5 kHz)</w:t>
      </w:r>
      <w:r>
        <w:t>的物种比具有更高或更低最低频率的物种提高频率的程度更高</w:t>
      </w:r>
      <w:r>
        <w:fldChar w:fldCharType="begin"/>
      </w:r>
      <w:r>
        <w:instrText xml:space="preserve"> ADDIN EN.CITE &lt;EndNote&gt;&lt;Cite&gt;&lt;Author&gt;Hu&lt;/Author&gt;&lt;Year&gt;2010&lt;/Year&gt;&lt;RecNum&gt;27&lt;/RecNum&gt;&lt;DisplayText&gt;(Hu and Cardoso, 2010)&lt;/DisplayText&gt;&lt;record&gt;&lt;rec-number&gt;27&lt;/rec-number&gt;&lt;foreign-keys&gt;&lt;key app="EN" db-id="vadpv9w5usxasbesva9p5wf0xds9zt2evsat" timestamp="1710248037"&gt;27&lt;/key&gt;&lt;key app="ENWeb" db-id=""&gt;0&lt;/key&gt;&lt;/foreign-keys&gt;&lt;ref-type name="Journal Article"&gt;17&lt;/ref-type&gt;&lt;contributors&gt;&lt;authors&gt;&lt;author&gt;Hu, Yang&lt;/author&gt;&lt;author&gt;Cardoso, Gonçalo C.&lt;/author&gt;&lt;/authors&gt;&lt;/contributors&gt;&lt;titles&gt;&lt;title&gt;Which birds adjust the frequency of vocalizations in urban noise?&lt;/title&gt;&lt;secondary-title&gt;Animal Behaviour&lt;/secondary-title&gt;&lt;/titles&gt;&lt;periodical&gt;&lt;full-title&gt;Animal Behaviour&lt;/full-title&gt;&lt;/periodical&gt;&lt;pages&gt;863-867&lt;/pages&gt;&lt;volume&gt;79&lt;/volume&gt;&lt;number&gt;4&lt;/number&gt;&lt;section&gt;863&lt;/section&gt;&lt;dates&gt;&lt;year&gt;2010&lt;/year&gt;&lt;/dates&gt;&lt;isbn&gt;00033472&lt;/isbn&gt;&lt;urls&gt;&lt;/urls&gt;&lt;electronic-resource-num&gt;https://doi.org/10.1016/j.anbehav.2009.12.036&lt;/electronic-resource-num&gt;&lt;/record&gt;&lt;/Cite&gt;&lt;/EndNote&gt;</w:instrText>
      </w:r>
      <w:r>
        <w:fldChar w:fldCharType="separate"/>
      </w:r>
      <w:r>
        <w:t>(</w:t>
      </w:r>
      <w:hyperlink w:anchor="_ENREF_17" w:tooltip="Hu, 2010 #27" w:history="1">
        <w:r>
          <w:t>Hu and Cardoso, 2010</w:t>
        </w:r>
      </w:hyperlink>
      <w:r>
        <w:t>)</w:t>
      </w:r>
      <w:r>
        <w:fldChar w:fldCharType="end"/>
      </w:r>
      <w:r>
        <w:t>。王艳雯等人</w:t>
      </w:r>
      <w:r>
        <w:fldChar w:fldCharType="begin"/>
      </w:r>
      <w:r>
        <w:instrText xml:space="preserve"> ADDIN EN.CITE &lt;EndNote&gt;&lt;Cite&gt;&lt;Author&gt;Wang&lt;/Author&gt;&lt;Year&gt;2020&lt;/Year&gt;&lt;RecNum&gt;70&lt;/RecNum&gt;&lt;DisplayText&gt;(Wang et al., 2020)&lt;/DisplayText&gt;&lt;record&gt;&lt;rec-number&gt;70&lt;/rec-number&gt;&lt;foreign-keys&gt;&lt;key app="EN" db-id="vadpv9w5usxasbesva9p5wf0xds9zt2evsat" timestamp="1710253891"&gt;70&lt;/key&gt;&lt;/foreign-keys&gt;&lt;ref-type name="Journal Article"&gt;17&lt;/ref-type&gt;&lt;contributors&gt;&lt;authors&gt;&lt;author&gt;Wang, Yan Wen&lt;/author&gt;&lt;author&gt;Wang, Jiayu&lt;/author&gt;&lt;author&gt;Miao,Haoyu&lt;/author&gt;&lt;author&gt;Zhang, Juan&lt;/author&gt;&lt;author&gt;Yang, Yang&lt;/author&gt;&lt;author&gt;Wan, D</w:instrText>
      </w:r>
      <w:r>
        <w:rPr>
          <w:rFonts w:hint="eastAsia"/>
        </w:rPr>
        <w:instrText>ongmei&lt;/author&gt;&lt;author&gt;Yin, Jiangxia&lt;/author&gt;&lt;/authors&gt;&lt;/contributors&gt;&lt;auth-address&gt;&lt;style face="normal" font="default" charset="134" size="100%"&gt;</w:instrText>
      </w:r>
      <w:r>
        <w:rPr>
          <w:rFonts w:hint="eastAsia"/>
        </w:rPr>
        <w:instrText>辽宁大学生命科学院</w:instrText>
      </w:r>
      <w:r>
        <w:rPr>
          <w:rFonts w:hint="eastAsia"/>
        </w:rPr>
        <w:instrText>&lt;/style&gt;&lt;style face="normal" font="default" size="100%"&gt;,&lt;/style&gt;&lt;style face="normal" font="default" charset="134" size="100%"&gt;</w:instrText>
      </w:r>
      <w:r>
        <w:rPr>
          <w:rFonts w:hint="eastAsia"/>
        </w:rPr>
        <w:instrText>辽宁省动物资源与疫病防治重点实验室</w:instrText>
      </w:r>
      <w:r>
        <w:rPr>
          <w:rFonts w:hint="eastAsia"/>
        </w:rPr>
        <w:instrText>&lt;/style&gt;&lt;style face="normal" font="default" size="100%"&gt;;&lt;/style&gt;&lt;/auth-address&gt;&lt;titles&gt;&lt;title&gt;&lt;style face="normal" font="default" charset="134" size="100%"&gt;Urban Noise Increases the Minimum Frequency of Tree Sparrow (Passer montanus) Songs&lt;/style&gt;&lt;/title&gt;&lt;/titles&gt;&lt;pages&gt;440-448&lt;/pages&gt;&lt;volume&gt;55&lt;/volume&gt;&lt;number&gt;04&lt;/number&gt;&lt;keywords&gt;&lt;keyword&gt;</w:instrText>
      </w:r>
      <w:r>
        <w:rPr>
          <w:rFonts w:hint="eastAsia"/>
        </w:rPr>
        <w:instrText>城市</w:instrText>
      </w:r>
      <w:r>
        <w:rPr>
          <w:rFonts w:hint="eastAsia"/>
        </w:rPr>
        <w:instrText>&lt;/keyword&gt;&lt;keyword&gt;</w:instrText>
      </w:r>
      <w:r>
        <w:rPr>
          <w:rFonts w:hint="eastAsia"/>
        </w:rPr>
        <w:instrText>噪声</w:instrText>
      </w:r>
      <w:r>
        <w:rPr>
          <w:rFonts w:hint="eastAsia"/>
        </w:rPr>
        <w:instrText>&lt;/keyword&gt;&lt;keyword&gt;</w:instrText>
      </w:r>
      <w:r>
        <w:rPr>
          <w:rFonts w:hint="eastAsia"/>
        </w:rPr>
        <w:instrText>树麻雀</w:instrText>
      </w:r>
      <w:r>
        <w:rPr>
          <w:rFonts w:hint="eastAsia"/>
        </w:rPr>
        <w:instrText>&lt;/keyword&gt;&lt;keyword&gt;</w:instrText>
      </w:r>
      <w:r>
        <w:rPr>
          <w:rFonts w:hint="eastAsia"/>
        </w:rPr>
        <w:instrText>声信号</w:instrText>
      </w:r>
      <w:r>
        <w:rPr>
          <w:rFonts w:hint="eastAsia"/>
        </w:rPr>
        <w:instrText>&lt;/keyword&gt;&lt;keyword&gt;</w:instrText>
      </w:r>
      <w:r>
        <w:rPr>
          <w:rFonts w:hint="eastAsia"/>
        </w:rPr>
        <w:instrText>频率</w:instrText>
      </w:r>
      <w:r>
        <w:rPr>
          <w:rFonts w:hint="eastAsia"/>
        </w:rPr>
        <w:instrText>&lt;/keyword&gt;&lt;/keywords&gt;&lt;dates&gt;&lt;year&gt;</w:instrText>
      </w:r>
      <w:r>
        <w:instrText>2020&lt;/year&gt;&lt;/dates&gt;&lt;isbn&gt;0250-3263&lt;/isbn&gt;&lt;urls&gt;&lt;related-urls&gt;&lt;url&gt;https://link.cnki.net/doi/10.13859/j.cjz.202004004&lt;/url&gt;&lt;/related-urls&gt;&lt;/urls&gt;&lt;electronic-resource-num&gt;https://doi.org/10.13859/j.cjz.202004004&lt;/electronic-resource-num&gt;&lt;remote-database-provider&gt;Cnki&lt;/remote-database-provider&gt;&lt;/record&gt;&lt;/Cite&gt;&lt;/EndNote&gt;</w:instrText>
      </w:r>
      <w:r>
        <w:fldChar w:fldCharType="separate"/>
      </w:r>
      <w:r>
        <w:t>(</w:t>
      </w:r>
      <w:hyperlink w:anchor="_ENREF_30" w:tooltip="Wang, 2020 #70" w:history="1">
        <w:r>
          <w:t>Wang et al., 2020</w:t>
        </w:r>
      </w:hyperlink>
      <w:r>
        <w:t>)</w:t>
      </w:r>
      <w:r>
        <w:fldChar w:fldCharType="end"/>
      </w:r>
      <w:r>
        <w:rPr>
          <w:rFonts w:hint="eastAsia"/>
        </w:rPr>
        <w:t>通</w:t>
      </w:r>
      <w:r>
        <w:t>过使用数码录音机录制沈阳市区和近郊区域</w:t>
      </w:r>
      <w:r>
        <w:t>2019</w:t>
      </w:r>
      <w:r>
        <w:t>年</w:t>
      </w:r>
      <w:r>
        <w:t>4</w:t>
      </w:r>
      <w:r>
        <w:t>月至</w:t>
      </w:r>
      <w:r>
        <w:t>7</w:t>
      </w:r>
      <w:r>
        <w:t>月期间的树麻雀鸣声，表明城市噪声会使树麻雀鸣唱的最低频率升高。</w:t>
      </w:r>
      <w:r>
        <w:t>Fernández-Juricic</w:t>
      </w:r>
      <w:r>
        <w:t>等人</w:t>
      </w:r>
      <w:r>
        <w:rPr>
          <w:rFonts w:hint="eastAsia"/>
        </w:rPr>
        <w:t>在</w:t>
      </w:r>
      <w:r>
        <w:rPr>
          <w:rFonts w:hint="eastAsia"/>
        </w:rPr>
        <w:t>2005</w:t>
      </w:r>
      <w:r>
        <w:rPr>
          <w:rFonts w:hint="eastAsia"/>
        </w:rPr>
        <w:t>年春季对洛杉矶县南部和奥兰治县北部的</w:t>
      </w:r>
      <w:r>
        <w:rPr>
          <w:rFonts w:hint="eastAsia"/>
        </w:rPr>
        <w:t xml:space="preserve"> 35 </w:t>
      </w:r>
      <w:r>
        <w:rPr>
          <w:rFonts w:hint="eastAsia"/>
        </w:rPr>
        <w:t>个公园分别进行两到三次的人工录音记录，研究结果指出了雄性家雀通过</w:t>
      </w:r>
      <w:r>
        <w:t>change microhabitat selection and singing behavior patterns</w:t>
      </w:r>
      <w:r>
        <w:rPr>
          <w:rFonts w:hint="eastAsia"/>
        </w:rPr>
        <w:t>用来提高城市化地区繁殖成功率</w:t>
      </w:r>
      <w:r>
        <w:fldChar w:fldCharType="begin"/>
      </w:r>
      <w:r>
        <w:instrText xml:space="preserve"> ADDIN EN.CITE &lt;EndNote&gt;&lt;Cite&gt;&lt;Author&gt;Fernández-Juricic&lt;/Author&gt;&lt;Year&gt;2005&lt;/Year&gt;&lt;RecNum&gt;106&lt;/RecNum&gt;&lt;DisplayText&gt;(Fernández-Juricic et al., 2005)&lt;/DisplayText&gt;&lt;record&gt;&lt;rec-number&gt;106&lt;/rec-number&gt;&lt;foreign-keys&gt;&lt;key app="EN" db-id="vadpv9w5usxasbesva9p5wf0xds9zt2evsat" timestamp="1711628895"&gt;106&lt;/key&gt;&lt;/foreign-keys&gt;&lt;ref-type name="Journal Article"&gt;17&lt;/ref-type&gt;&lt;contributors&gt;&lt;authors&gt;&lt;author&gt;Fernández-Juricic, Esteban&lt;/author&gt;&lt;author&gt;Poston, Rachael&lt;/author&gt;&lt;author&gt;De Collibus, Karin&lt;/author&gt;&lt;author&gt;Morgan, Timothy&lt;/author&gt;&lt;author&gt;Bastain, Bret&lt;/author&gt;&lt;author&gt;Martin, Cyndi&lt;/author&gt;&lt;author&gt;Jones, Kacy&lt;/author&gt;&lt;author&gt;Treminio, Ronald %J Urban habitats&lt;/author&gt;&lt;/authors&gt;&lt;/contributors&gt;&lt;titles&gt;&lt;title&gt;Microhabitat selection and singing behavior patterns of male house finches (Carpodacus mexicanus) in urban parks in a heavily urbanized landscape in the Western US&lt;/title&gt;&lt;/titles&gt;&lt;pages&gt;49-69&lt;/pages&gt;&lt;volume&gt;3&lt;/volume&gt;&lt;number&gt;1&lt;/number&gt;&lt;dates&gt;&lt;year&gt;2005&lt;/year&gt;&lt;/dates&gt;&lt;urls&gt;&lt;related-urls&gt;&lt;url&gt;https://urbanhabitats.org/v03n01/finch_abs.html&lt;/url&gt;&lt;/related-urls&gt;&lt;/urls&gt;&lt;/record&gt;&lt;/Cite&gt;&lt;/EndNote&gt;</w:instrText>
      </w:r>
      <w:r>
        <w:fldChar w:fldCharType="separate"/>
      </w:r>
      <w:r>
        <w:t>(</w:t>
      </w:r>
      <w:hyperlink w:anchor="_ENREF_8" w:tooltip="Fernández-Juricic, 2005 #106" w:history="1">
        <w:r>
          <w:t>Fernández-Juricic et al., 2005</w:t>
        </w:r>
      </w:hyperlink>
      <w:r>
        <w:t>)</w:t>
      </w:r>
      <w:r>
        <w:fldChar w:fldCharType="end"/>
      </w:r>
      <w:r>
        <w:rPr>
          <w:rFonts w:hint="eastAsia"/>
        </w:rPr>
        <w:t>。</w:t>
      </w:r>
      <w:r>
        <w:t xml:space="preserve">Derryberry </w:t>
      </w:r>
      <w:r>
        <w:t>等人</w:t>
      </w:r>
      <w:r>
        <w:t>During the coronavirus disease 2019</w:t>
      </w:r>
      <w:r>
        <w:t>通过比较旧金山湾区在全州封闭前</w:t>
      </w:r>
      <w:r>
        <w:rPr>
          <w:rFonts w:hint="eastAsia"/>
        </w:rPr>
        <w:t>（</w:t>
      </w:r>
      <w:r>
        <w:rPr>
          <w:rFonts w:hint="eastAsia"/>
        </w:rPr>
        <w:t>2015</w:t>
      </w:r>
      <w:r>
        <w:rPr>
          <w:rFonts w:hint="eastAsia"/>
        </w:rPr>
        <w:t>年</w:t>
      </w:r>
      <w:r>
        <w:rPr>
          <w:rFonts w:hint="eastAsia"/>
        </w:rPr>
        <w:t>4</w:t>
      </w:r>
      <w:r>
        <w:rPr>
          <w:rFonts w:hint="eastAsia"/>
        </w:rPr>
        <w:t>月至</w:t>
      </w:r>
      <w:r>
        <w:rPr>
          <w:rFonts w:hint="eastAsia"/>
        </w:rPr>
        <w:t>6</w:t>
      </w:r>
      <w:r>
        <w:rPr>
          <w:rFonts w:hint="eastAsia"/>
        </w:rPr>
        <w:t>月和</w:t>
      </w:r>
      <w:r>
        <w:rPr>
          <w:rFonts w:hint="eastAsia"/>
        </w:rPr>
        <w:t>2016</w:t>
      </w:r>
      <w:r>
        <w:rPr>
          <w:rFonts w:hint="eastAsia"/>
        </w:rPr>
        <w:t>年）</w:t>
      </w:r>
      <w:r>
        <w:t>和封闭期间</w:t>
      </w:r>
      <w:r>
        <w:rPr>
          <w:rFonts w:hint="eastAsia"/>
        </w:rPr>
        <w:t>（</w:t>
      </w:r>
      <w:r>
        <w:rPr>
          <w:rFonts w:hint="eastAsia"/>
        </w:rPr>
        <w:t>2020</w:t>
      </w:r>
      <w:r>
        <w:rPr>
          <w:rFonts w:hint="eastAsia"/>
        </w:rPr>
        <w:t>年</w:t>
      </w:r>
      <w:r>
        <w:rPr>
          <w:rFonts w:hint="eastAsia"/>
        </w:rPr>
        <w:t>4</w:t>
      </w:r>
      <w:r>
        <w:rPr>
          <w:rFonts w:hint="eastAsia"/>
        </w:rPr>
        <w:t>月和</w:t>
      </w:r>
      <w:r>
        <w:rPr>
          <w:rFonts w:hint="eastAsia"/>
        </w:rPr>
        <w:t>5</w:t>
      </w:r>
      <w:r>
        <w:rPr>
          <w:rFonts w:hint="eastAsia"/>
        </w:rPr>
        <w:t>月）通过</w:t>
      </w:r>
      <w:r>
        <w:t>人工跟踪记录的自发歌唱的鸟鸣声，表明白冠麻雀可以根据新的有利条件迅速改变，响应性地利用了新腾出的声学空间</w:t>
      </w:r>
      <w:r>
        <w:fldChar w:fldCharType="begin"/>
      </w:r>
      <w:r>
        <w:instrText xml:space="preserve"> ADDIN EN.CITE &lt;EndNote&gt;&lt;Cite&gt;&lt;Author&gt;Derryberry&lt;/Author&gt;&lt;Year&gt;2020&lt;/Year&gt;&lt;RecNum&gt;68&lt;/RecNum&gt;&lt;DisplayText&gt;(Derryberry et al., 2020)&lt;/DisplayText&gt;&lt;record&gt;&lt;rec-number&gt;68&lt;/rec-number&gt;&lt;foreign-keys&gt;&lt;key app="EN" db-id="vadpv9w5usxasbesva9p5wf0xds9zt2evsat" timestamp="1710251541"&gt;68&lt;/key&gt;&lt;/foreign-keys&gt;&lt;ref-type name="Journal Article"&gt;17&lt;/ref-type&gt;&lt;contributors&gt;&lt;authors&gt;&lt;author&gt;Derryberry, Elizabeth P.&lt;/author&gt;&lt;author&gt;Phillips, Jennifer N.&lt;/author&gt;&lt;author&gt;Derryberry, Graham E.&lt;/author&gt;&lt;author&gt;Blum, Michael J.&lt;/author&gt;&lt;author&gt;Luther, David&lt;/author&gt;&lt;/authors&gt;&lt;/contributors&gt;&lt;titles&gt;&lt;title&gt;Singing in a silent spring: Birds respond to a half-century soundscape reversion during the COVID-19 shutdown&lt;/title&gt;&lt;/titles&gt;&lt;pages&gt;575-579&lt;/pages&gt;&lt;volume&gt;370&lt;/volume&gt;&lt;number&gt;6516&lt;/number&gt;&lt;dates&gt;&lt;year&gt;2020&lt;/year&gt;&lt;/dates&gt;&lt;urls&gt;&lt;related-urls&gt;&lt;url&gt;https://www.science.org/doi/abs/10.1126/science.abd5777&lt;/url&gt;&lt;/related-urls&gt;&lt;/urls&gt;&lt;electronic-resource-num&gt;https://doi.org/10.1126/science.abd5777&lt;/electronic-resource-num&gt;&lt;/record&gt;&lt;/Cite&gt;&lt;/EndNote&gt;</w:instrText>
      </w:r>
      <w:r>
        <w:fldChar w:fldCharType="separate"/>
      </w:r>
      <w:r>
        <w:t>(</w:t>
      </w:r>
      <w:hyperlink w:anchor="_ENREF_6" w:tooltip="Derryberry, 2020 #68" w:history="1">
        <w:r>
          <w:t>Derryberry et al., 2020</w:t>
        </w:r>
      </w:hyperlink>
      <w:r>
        <w:t>)</w:t>
      </w:r>
      <w:r>
        <w:fldChar w:fldCharType="end"/>
      </w:r>
      <w:r>
        <w:t>。</w:t>
      </w:r>
    </w:p>
    <w:p w:rsidR="008F2D46" w:rsidRDefault="00000000">
      <w:r>
        <w:rPr>
          <w:rFonts w:hint="eastAsia"/>
        </w:rPr>
        <w:t>主动监测往往全过程都由专业人士去执行，可以在看到鸟类的同时进行录音，但跟踪成本很高；而且鸟对人的活动是有反应的，调查人员的靠近或多或少会对鸟的分布和行为产生影响，因而与自然状态下的鸟类状态存在差异，从而一定程度上影响调查结果，但固定安装的小型监测设备会很快被鸟习惯。</w:t>
      </w:r>
      <w:r>
        <w:t>随着传感器技术的不断进步，被动声监测（</w:t>
      </w:r>
      <w:r>
        <w:t>PAM</w:t>
      </w:r>
      <w:r>
        <w:t>）技术因其能够快速、自动地获取大尺度时空数据，并最大限度地减少现场观测者偏差的可能性在各种鸟声监测领域得到广泛应用</w:t>
      </w:r>
      <w:r>
        <w:fldChar w:fldCharType="begin">
          <w:fldData xml:space="preserve">PEVuZE5vdGU+PENpdGU+PEF1dGhvcj5Ib3U8L0F1dGhvcj48WWVhcj4yMDIyPC9ZZWFyPjxSZWNO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</w:fldData>
        </w:fldChar>
      </w:r>
      <w:r>
        <w:instrText xml:space="preserve"> ADDIN EN.CITE </w:instrText>
      </w:r>
      <w:r>
        <w:fldChar w:fldCharType="begin">
          <w:fldData xml:space="preserve">PEVuZE5vdGU+PENpdGU+PEF1dGhvcj5Ib3U8L0F1dGhvcj48WWVhcj4yMDIyPC9ZZWFyPjxSZWNO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</w:fldData>
        </w:fldChar>
      </w:r>
      <w:r>
        <w:instrText xml:space="preserve"> ADDIN EN.CITE.DATA </w:instrText>
      </w:r>
      <w:r>
        <w:fldChar w:fldCharType="end"/>
      </w:r>
      <w:r>
        <w:fldChar w:fldCharType="separate"/>
      </w:r>
      <w:r>
        <w:t>(</w:t>
      </w:r>
      <w:hyperlink w:anchor="_ENREF_15" w:tooltip="Hou, 2022 #71" w:history="1">
        <w:r>
          <w:t>Hou et al., 2022</w:t>
        </w:r>
      </w:hyperlink>
      <w:r>
        <w:t xml:space="preserve">; </w:t>
      </w:r>
      <w:hyperlink w:anchor="_ENREF_20" w:tooltip="Ma, 2023 #22" w:history="1">
        <w:r>
          <w:t>Ma and Fan, 2023</w:t>
        </w:r>
      </w:hyperlink>
      <w:r>
        <w:t xml:space="preserve">; </w:t>
      </w:r>
      <w:hyperlink w:anchor="_ENREF_27" w:tooltip="Sugai, 2018 #72" w:history="1">
        <w:r>
          <w:t>Sugai et al., 2018</w:t>
        </w:r>
      </w:hyperlink>
      <w:r>
        <w:t>)</w:t>
      </w:r>
      <w:r>
        <w:fldChar w:fldCharType="end"/>
      </w:r>
      <w:r>
        <w:t>。在世界上的很多地方都进行了被动声学检测的研究</w:t>
      </w:r>
      <w:r>
        <w:rPr>
          <w:rFonts w:hint="eastAsia"/>
        </w:rPr>
        <w:t>。</w:t>
      </w:r>
      <w:r>
        <w:t>Francomano</w:t>
      </w:r>
      <w:r>
        <w:t>等人在</w:t>
      </w:r>
      <w:r>
        <w:t>Isla Grande</w:t>
      </w:r>
      <w:r>
        <w:t>的</w:t>
      </w:r>
      <w:proofErr w:type="gramStart"/>
      <w:r>
        <w:t>南部利</w:t>
      </w:r>
      <w:proofErr w:type="gramEnd"/>
      <w:r>
        <w:t>监测记录了</w:t>
      </w:r>
      <w:r>
        <w:t>2018-2019</w:t>
      </w:r>
      <w:r>
        <w:t>年</w:t>
      </w:r>
      <w:proofErr w:type="gramStart"/>
      <w:r>
        <w:t>一</w:t>
      </w:r>
      <w:proofErr w:type="gramEnd"/>
      <w:r>
        <w:t>年度的数据，表明</w:t>
      </w:r>
      <w:r>
        <w:t>the avian community was more abundant and diverse in beaver-modified habitats than in intact riparian forests</w:t>
      </w:r>
      <w:r>
        <w:fldChar w:fldCharType="begin"/>
      </w:r>
      <w:r>
        <w:instrText xml:space="preserve"> ADDIN EN.CITE &lt;EndNote&gt;&lt;Cite&gt;&lt;Author&gt;Francomano&lt;/Author&gt;&lt;Year&gt;2021&lt;/Year&gt;&lt;RecNum&gt;33&lt;/RecNum&gt;&lt;DisplayText&gt;(Francomano et al., 2021)&lt;/DisplayText&gt;&lt;record&gt;&lt;rec-number&gt;33&lt;/rec-number&gt;&lt;foreign-keys&gt;&lt;key app="EN" db-id="vadpv9w5usxasbesva9p5wf0xds9zt2evsat" timestamp="1710248037"&gt;33&lt;/key&gt;&lt;key app="ENWeb" db-id=""&gt;0&lt;/key&gt;&lt;/foreign-keys&gt;&lt;ref-type name="Journal Article"&gt;17&lt;/ref-type&gt;&lt;contributors&gt;&lt;authors&gt;&lt;author&gt;Francomano, Dante&lt;/author&gt;&lt;author&gt;Valenzuela, Alejandro E. J.&lt;/author&gt;&lt;author&gt;Gottesman, Benjamin L.&lt;</w:instrText>
      </w:r>
      <w:r>
        <w:rPr>
          <w:rFonts w:hint="eastAsia"/>
        </w:rPr>
        <w:instrText>/author&gt;&lt;author&gt;Gonz</w:instrText>
      </w:r>
      <w:r>
        <w:rPr>
          <w:rFonts w:hint="eastAsia"/>
        </w:rPr>
        <w:instrText>á</w:instrText>
      </w:r>
      <w:r>
        <w:rPr>
          <w:rFonts w:hint="eastAsia"/>
        </w:rPr>
        <w:instrText>lez</w:instrText>
      </w:r>
      <w:r>
        <w:rPr>
          <w:rFonts w:hint="eastAsia"/>
        </w:rPr>
        <w:instrText>‐</w:instrText>
      </w:r>
      <w:r>
        <w:rPr>
          <w:rFonts w:hint="eastAsia"/>
        </w:rPr>
        <w:instrText>Calder</w:instrText>
      </w:r>
      <w:r>
        <w:rPr>
          <w:rFonts w:hint="eastAsia"/>
        </w:rPr>
        <w:instrText>ó</w:instrText>
      </w:r>
      <w:r>
        <w:rPr>
          <w:rFonts w:hint="eastAsia"/>
        </w:rPr>
        <w:instrText>n, Alvaro&lt;/author&gt;&lt;author&gt;Anderson, Christopher B.&lt;/author&gt;&lt;author&gt;Hardiman, Brady S.&lt;/author&gt;&lt;author&gt;Pijanowski, Bryan C.&lt;/author&gt;&lt;/authors&gt;&lt;/contributors&gt;&lt;titles&gt;&lt;title&gt;Acoustic monitoring shows invasive beavers Castor canadensis increase patch</w:instrText>
      </w:r>
      <w:r>
        <w:rPr>
          <w:rFonts w:hint="eastAsia"/>
        </w:rPr>
        <w:instrText>‐</w:instrText>
      </w:r>
      <w:r>
        <w:rPr>
          <w:rFonts w:hint="eastAsia"/>
        </w:rPr>
        <w:instrText>level avian diversity in Tierra del Fuego&lt;/title&gt;&lt;secondary-title&gt;Journal of Applied Ecology&lt;/secondary-title&gt;&lt;/titles&gt;&lt;periodical&gt;&lt;full-title&gt;Journal of Applied Ecology&lt;/full-title&gt;&lt;/periodical&gt;&lt;pages&gt;2987-2998&lt;/pages&gt;&lt;volume&gt;58&lt;/</w:instrText>
      </w:r>
      <w:r>
        <w:instrText>volume&gt;&lt;number&gt;12&lt;/number&gt;&lt;section&gt;2987&lt;/section&gt;&lt;dates&gt;&lt;year&gt;2021&lt;/year&gt;&lt;/dates&gt;&lt;isbn&gt;0021-8901&amp;#xD;1365-2664&lt;/isbn&gt;&lt;urls&gt;&lt;/urls&gt;&lt;electronic-resource-num&gt;https://doi.org/10.1111/1365-2664.13999&lt;/electronic-resource-num&gt;&lt;/record&gt;&lt;/Cite&gt;&lt;/EndNote&gt;</w:instrText>
      </w:r>
      <w:r>
        <w:fldChar w:fldCharType="separate"/>
      </w:r>
      <w:r>
        <w:t>(</w:t>
      </w:r>
      <w:hyperlink w:anchor="_ENREF_9" w:tooltip="Francomano, 2021 #33" w:history="1">
        <w:r>
          <w:t>Francomano et al., 2021</w:t>
        </w:r>
      </w:hyperlink>
      <w:r>
        <w:t>)</w:t>
      </w:r>
      <w:r>
        <w:fldChar w:fldCharType="end"/>
      </w:r>
      <w:r>
        <w:t>。</w:t>
      </w:r>
      <w:r>
        <w:t>Owen</w:t>
      </w:r>
      <w:r>
        <w:t>等人在</w:t>
      </w:r>
      <w:r>
        <w:t>2018</w:t>
      </w:r>
      <w:r>
        <w:t>年和</w:t>
      </w:r>
      <w:r>
        <w:t>2019</w:t>
      </w:r>
      <w:r>
        <w:t>年的</w:t>
      </w:r>
      <w:r>
        <w:t>4</w:t>
      </w:r>
      <w:r>
        <w:t>月至</w:t>
      </w:r>
      <w:r>
        <w:t>7</w:t>
      </w:r>
      <w:r>
        <w:t>月期间对</w:t>
      </w:r>
      <w:r>
        <w:t xml:space="preserve">the </w:t>
      </w:r>
      <w:proofErr w:type="spellStart"/>
      <w:r>
        <w:t>Área</w:t>
      </w:r>
      <w:proofErr w:type="spellEnd"/>
      <w:r>
        <w:t xml:space="preserve"> de </w:t>
      </w:r>
      <w:proofErr w:type="spellStart"/>
      <w:r>
        <w:t>Conservación</w:t>
      </w:r>
      <w:proofErr w:type="spellEnd"/>
      <w:r>
        <w:t xml:space="preserve"> Guanacaste in northwestern Costa Rica</w:t>
      </w:r>
      <w:r>
        <w:rPr>
          <w:rFonts w:hint="eastAsia"/>
        </w:rPr>
        <w:t>的</w:t>
      </w:r>
      <w:r>
        <w:t>被动声学监测分析显示，在热带干燥森林中鸟类群落会随着森林演替而恢复</w:t>
      </w:r>
      <w:r>
        <w:fldChar w:fldCharType="begin"/>
      </w:r>
      <w:r>
        <w:instrText xml:space="preserve"> ADDIN EN.CITE &lt;EndNote&gt;&lt;Cite&gt;&lt;Author&gt;Owen&lt;/Author&gt;&lt;Year&gt;2020&lt;/Year&gt;&lt;RecNum&gt;21&lt;/RecNum&gt;&lt;DisplayText&gt;(Owen et al., 2020)&lt;/DisplayText&gt;&lt;record&gt;&lt;rec-number&gt;21&lt;/rec-number&gt;&lt;foreign-keys&gt;&lt;key app="EN" db-id="vadpv9w5usxasbesva9p5wf0xds9zt2evsat" timestamp="1710248037"&gt;21&lt;/key&gt;&lt;key app="ENWeb" db-id=""&gt;0&lt;/key&gt;&lt;/foreign-keys&gt;&lt;ref-type name="Journal Article"&gt;17&lt;/ref-type&gt;&lt;contributors&gt;&lt;authors&gt;&lt;author&gt;Owen, Kiirsti C.&lt;/author&gt;&lt;author&gt;Melin, Amanda D.&lt;/author&gt;&lt;author&gt;Campos, Fernando A.&lt;/author&gt;&lt;author&gt;Fedigan, Linda M.&lt;/author&gt;&lt;author&gt;Gillespie, Thomas W.&lt;/author&gt;&lt;author&gt;Mennill, Daniel J.&lt;/author&gt;&lt;/authors&gt;&lt;/contributors&gt;&lt;titles&gt;&lt;title&gt;Bioacoustic analyses reveal that bird communities recover with forest succession in tropical dry forests&lt;/title&gt;&lt;secondary-title&gt;Avian Conservation and Ecology&lt;/secondary-title&gt;&lt;/titles&gt;&lt;periodical&gt;&lt;full-title&gt;Avian Conservation and Ecology&lt;/full-title&gt;&lt;/periodical&gt;&lt;volume&gt;15&lt;/volume&gt;&lt;number&gt;1&lt;/number&gt;&lt;dates&gt;&lt;year&gt;2020&lt;/year&gt;&lt;/dates&gt;&lt;isbn&gt;1712-6568&lt;/isbn&gt;&lt;urls&gt;&lt;/urls&gt;&lt;electronic-resource-num&gt;https://doi.org/10.5751/ace-01615-150125&lt;/electronic-resource-num&gt;&lt;/record&gt;&lt;/Cite&gt;&lt;/EndNote&gt;</w:instrText>
      </w:r>
      <w:r>
        <w:fldChar w:fldCharType="separate"/>
      </w:r>
      <w:r>
        <w:t>(</w:t>
      </w:r>
      <w:hyperlink w:anchor="_ENREF_22" w:tooltip="Owen, 2020 #21" w:history="1">
        <w:r>
          <w:t>Owen et al., 2020</w:t>
        </w:r>
      </w:hyperlink>
      <w:r>
        <w:t>)</w:t>
      </w:r>
      <w:r>
        <w:fldChar w:fldCharType="end"/>
      </w:r>
      <w:r>
        <w:t>。</w:t>
      </w:r>
      <w:r>
        <w:t>Barbaro</w:t>
      </w:r>
      <w:r>
        <w:t>等人对法国某老林区和相邻的生产森林的</w:t>
      </w:r>
      <w:r>
        <w:rPr>
          <w:rFonts w:hint="eastAsia"/>
        </w:rPr>
        <w:t>6</w:t>
      </w:r>
      <w:r>
        <w:t>8</w:t>
      </w:r>
      <w:r>
        <w:t>个地块</w:t>
      </w:r>
      <w:r>
        <w:rPr>
          <w:rFonts w:hint="eastAsia"/>
        </w:rPr>
        <w:t>在</w:t>
      </w:r>
      <w:r>
        <w:rPr>
          <w:rFonts w:hint="eastAsia"/>
        </w:rPr>
        <w:t>2020</w:t>
      </w:r>
      <w:r>
        <w:rPr>
          <w:rFonts w:hint="eastAsia"/>
        </w:rPr>
        <w:t>年</w:t>
      </w:r>
      <w:r>
        <w:rPr>
          <w:rFonts w:hint="eastAsia"/>
        </w:rPr>
        <w:t>4</w:t>
      </w:r>
      <w:r>
        <w:rPr>
          <w:rFonts w:hint="eastAsia"/>
        </w:rPr>
        <w:t>月</w:t>
      </w:r>
      <w:r>
        <w:rPr>
          <w:rFonts w:hint="eastAsia"/>
        </w:rPr>
        <w:t>1</w:t>
      </w:r>
      <w:r>
        <w:rPr>
          <w:rFonts w:hint="eastAsia"/>
        </w:rPr>
        <w:t>日至</w:t>
      </w:r>
      <w:r>
        <w:rPr>
          <w:rFonts w:hint="eastAsia"/>
        </w:rPr>
        <w:t>5</w:t>
      </w:r>
      <w:r>
        <w:rPr>
          <w:rFonts w:hint="eastAsia"/>
        </w:rPr>
        <w:t>月</w:t>
      </w:r>
      <w:r>
        <w:rPr>
          <w:rFonts w:hint="eastAsia"/>
        </w:rPr>
        <w:t>9</w:t>
      </w:r>
      <w:r>
        <w:rPr>
          <w:rFonts w:hint="eastAsia"/>
        </w:rPr>
        <w:t>日</w:t>
      </w:r>
      <w:r>
        <w:rPr>
          <w:rFonts w:hint="eastAsia"/>
        </w:rPr>
        <w:t>COVID-19</w:t>
      </w:r>
      <w:r>
        <w:rPr>
          <w:rFonts w:hint="eastAsia"/>
        </w:rPr>
        <w:t>关闭期间与关闭结束后</w:t>
      </w:r>
      <w:r>
        <w:rPr>
          <w:rFonts w:hint="eastAsia"/>
        </w:rPr>
        <w:t>(</w:t>
      </w:r>
      <w:r>
        <w:rPr>
          <w:rFonts w:hint="eastAsia"/>
        </w:rPr>
        <w:t>即</w:t>
      </w:r>
      <w:r>
        <w:rPr>
          <w:rFonts w:hint="eastAsia"/>
        </w:rPr>
        <w:t>2020</w:t>
      </w:r>
      <w:r>
        <w:rPr>
          <w:rFonts w:hint="eastAsia"/>
        </w:rPr>
        <w:t>年</w:t>
      </w:r>
      <w:r>
        <w:rPr>
          <w:rFonts w:hint="eastAsia"/>
        </w:rPr>
        <w:t>5</w:t>
      </w:r>
      <w:r>
        <w:rPr>
          <w:rFonts w:hint="eastAsia"/>
        </w:rPr>
        <w:t>月</w:t>
      </w:r>
      <w:r>
        <w:rPr>
          <w:rFonts w:hint="eastAsia"/>
        </w:rPr>
        <w:t>11</w:t>
      </w:r>
      <w:r>
        <w:rPr>
          <w:rFonts w:hint="eastAsia"/>
        </w:rPr>
        <w:t>日至</w:t>
      </w:r>
      <w:r>
        <w:rPr>
          <w:rFonts w:hint="eastAsia"/>
        </w:rPr>
        <w:t>20</w:t>
      </w:r>
      <w:r>
        <w:rPr>
          <w:rFonts w:hint="eastAsia"/>
        </w:rPr>
        <w:t>日</w:t>
      </w:r>
      <w:r>
        <w:rPr>
          <w:rFonts w:hint="eastAsia"/>
        </w:rPr>
        <w:t xml:space="preserve">) </w:t>
      </w:r>
      <w:r>
        <w:rPr>
          <w:rFonts w:hint="eastAsia"/>
        </w:rPr>
        <w:t>进行了大规模被动声学监测，通过人工主动听录音样本分析发现</w:t>
      </w:r>
      <w:r>
        <w:t>higher acoustic diversity and vocal activity of flagship birds in old-growth than in production forests</w:t>
      </w:r>
      <w:r>
        <w:fldChar w:fldCharType="begin"/>
      </w:r>
      <w:r>
        <w:instrText xml:space="preserve"> ADDIN EN.CITE &lt;EndNote&gt;&lt;Cite&gt;&lt;Author&gt;Barbaro&lt;/Author&gt;&lt;Year&gt;2023&lt;/Year&gt;&lt;RecNum&gt;108&lt;/RecNum&gt;&lt;DisplayText&gt;(Barbaro et al., 2023)&lt;/DisplayText&gt;&lt;record&gt;&lt;rec-number&gt;108&lt;/rec-number&gt;&lt;foreign-keys&gt;&lt;key app="EN" db-id="vadpv9w5usxasbesva9p5wf0xds9zt2evsat" timestamp="1714287242"&gt;108&lt;/key&gt;&lt;/foreign-keys&gt;&lt;ref-type name="Journal Article"&gt;17&lt;/ref-type&gt;&lt;contributors&gt;&lt;authors&gt;&lt;author&gt;Barbaro, Luc&lt;/author&gt;&lt;author&gt;Froidevaux, Jérémy S. P.&lt;/author&gt;&lt;author&gt;Valdés-Correcher, Elena&lt;/author&gt;&lt;author&gt;Calatayud, François&lt;/author&gt;&lt;author&gt;Tillon, Laurent&lt;/author&gt;&lt;author&gt;Sourdril, Anne&lt;/author&gt;&lt;/authors&gt;&lt;/contributors&gt;&lt;titles&gt;&lt;title&gt;COVID-19 shutdown revealed higher acoustic diversity and vocal activity of flagship birds in old-growth than in production forests&lt;/title&gt;&lt;secondary-title&gt;Science of The Total Environment&lt;/secondary-title&gt;&lt;/titles&gt;&lt;periodical&gt;&lt;full-title&gt;Science of The Total Environment&lt;/full-title&gt;&lt;/periodical&gt;&lt;pages&gt;166328&lt;/pages&gt;&lt;volume&gt;901&lt;/volume&gt;&lt;keywords&gt;&lt;keyword&gt;Acoustic diversity&lt;/keyword&gt;&lt;keyword&gt;COVID-19 shutdown&lt;/keyword&gt;&lt;keyword&gt;Flagship birds&lt;/keyword&gt;&lt;keyword&gt;Old-growth forest&lt;/keyword&gt;&lt;keyword&gt;Road traffic&lt;/keyword&gt;&lt;keyword&gt;Soundscapes&lt;/keyword&gt;&lt;/keywords&gt;&lt;dates&gt;&lt;year&gt;2023&lt;/year&gt;&lt;pub-dates&gt;&lt;date&gt;2023/11/25/&lt;/date&gt;&lt;/pub-dates&gt;&lt;/dates&gt;&lt;isbn&gt;0048-9697&lt;/isbn&gt;&lt;urls&gt;&lt;related-urls&gt;&lt;url&gt;https://www.sciencedirect.com/science/article/pii/S0048969723049537&lt;/url&gt;&lt;/related-urls&gt;&lt;/urls&gt;&lt;electronic-resource-num&gt;https://doi.org/10.1016/j.scitotenv.2023.166328&lt;/electronic-resource-num&gt;&lt;/record&gt;&lt;/Cite&gt;&lt;/EndNote&gt;</w:instrText>
      </w:r>
      <w:r>
        <w:fldChar w:fldCharType="separate"/>
      </w:r>
      <w:r>
        <w:t>(</w:t>
      </w:r>
      <w:hyperlink w:anchor="_ENREF_4" w:tooltip="Barbaro, 2023 #108" w:history="1">
        <w:r>
          <w:t>Barbaro et al., 2023</w:t>
        </w:r>
      </w:hyperlink>
      <w:r>
        <w:t>)</w:t>
      </w:r>
      <w:r>
        <w:fldChar w:fldCharType="end"/>
      </w:r>
      <w:r>
        <w:rPr>
          <w:rFonts w:hint="eastAsia"/>
        </w:rPr>
        <w:t>。被动采集的鸣声被动声学监测虽然录音时不需要人工介入，但需要大量的后期鉴定工作，即</w:t>
      </w:r>
      <w:r>
        <w:t>由专业人员听录音和手动注释检测来分析声音活动</w:t>
      </w:r>
      <w:r>
        <w:rPr>
          <w:rFonts w:hint="eastAsia"/>
        </w:rPr>
        <w:t>。即使现在各种获取知识的途径更加便利，但培养听音</w:t>
      </w:r>
      <w:proofErr w:type="gramStart"/>
      <w:r>
        <w:rPr>
          <w:rFonts w:hint="eastAsia"/>
        </w:rPr>
        <w:t>辨鸟能力</w:t>
      </w:r>
      <w:proofErr w:type="gramEnd"/>
      <w:r>
        <w:rPr>
          <w:rFonts w:hint="eastAsia"/>
        </w:rPr>
        <w:t>依然是个需要漫长的学习、实践和积累的过程。这些对更大规模的鸣声研究是不够的。</w:t>
      </w:r>
    </w:p>
    <w:p w:rsidR="008F2D46" w:rsidRDefault="00000000">
      <w:r>
        <w:rPr>
          <w:rFonts w:hint="eastAsia"/>
        </w:rPr>
        <w:t>引入人工智能</w:t>
      </w:r>
      <w:r>
        <w:t>的</w:t>
      </w:r>
      <w:r>
        <w:rPr>
          <w:rFonts w:hint="eastAsia"/>
        </w:rPr>
        <w:t>被动监测则展现出了巨大优势：无人值守的设备能全天候不停歇工作，装更多设备就能监测更多地域。巨大的数据量能从一定程度上弥补识别准确率的不足，同时配合</w:t>
      </w:r>
      <w:r>
        <w:rPr>
          <w:rFonts w:hint="eastAsia"/>
        </w:rPr>
        <w:t>AI</w:t>
      </w:r>
      <w:r>
        <w:rPr>
          <w:rFonts w:hint="eastAsia"/>
        </w:rPr>
        <w:t>算法也能有效监测特定鸟类，例如目标种、保护物种、本地罕见种等。至少</w:t>
      </w:r>
      <w:r>
        <w:rPr>
          <w:rFonts w:hint="eastAsia"/>
        </w:rPr>
        <w:t>20</w:t>
      </w:r>
      <w:r>
        <w:rPr>
          <w:rFonts w:hint="eastAsia"/>
        </w:rPr>
        <w:t>年前就有研究将</w:t>
      </w:r>
      <w:r>
        <w:rPr>
          <w:rFonts w:hint="eastAsia"/>
        </w:rPr>
        <w:t>AI</w:t>
      </w:r>
      <w:r>
        <w:rPr>
          <w:rFonts w:hint="eastAsia"/>
        </w:rPr>
        <w:t>算法用于鸟声识别，但是近几年随着基于卷积神经网络</w:t>
      </w:r>
      <w:r>
        <w:t>(CNN)</w:t>
      </w:r>
      <w:r>
        <w:rPr>
          <w:rFonts w:hint="eastAsia"/>
        </w:rPr>
        <w:t>的识别算法的发展和</w:t>
      </w:r>
      <w:proofErr w:type="gramStart"/>
      <w:r>
        <w:rPr>
          <w:rFonts w:hint="eastAsia"/>
        </w:rPr>
        <w:t>硬件算力的</w:t>
      </w:r>
      <w:proofErr w:type="gramEnd"/>
      <w:r>
        <w:rPr>
          <w:rFonts w:hint="eastAsia"/>
        </w:rPr>
        <w:t>提升，更加准确、高效、实用的鸟声识别才成为了可能。在识别算法研究方面，</w:t>
      </w:r>
      <w:r>
        <w:t>Liu H</w:t>
      </w:r>
      <w:r>
        <w:t>等人</w:t>
      </w:r>
      <w:r>
        <w:fldChar w:fldCharType="begin"/>
      </w:r>
      <w:r>
        <w:instrText xml:space="preserve"> ADDIN EN.CITE &lt;EndNote&gt;&lt;Cite&gt;&lt;Author&gt;Liu&lt;/Author&gt;&lt;Year&gt;2021&lt;/Year&gt;&lt;RecNum&gt;81&lt;/RecNum&gt;&lt;DisplayText&gt;(Liu et al., 2021)&lt;/DisplayText&gt;&lt;record&gt;&lt;rec-number&gt;81&lt;/rec-number&gt;&lt;foreign-keys&gt;&lt;key app="EN" db-id="vadpv9w5usxasbesva9p5wf0xds9zt2evsat" timestamp="1710310222"&gt;81&lt;/key&gt;&lt;/foreign-keys&gt;&lt;ref-type name="Journal Article"&gt;17&lt;/ref-type&gt;&lt;contributors&gt;&lt;authors&gt;&lt;author&gt;Liu, Hao&lt;/author&gt;&lt;author&gt;Liu, Changhui&lt;/author&gt;&lt;author&gt;Zhao, Tongzhou&lt;/author&gt;&lt;author&gt;Liu, Yangwenhao&lt;/author&gt;&lt;/authors&gt;&lt;/contributors&gt;&lt;titles&gt;&lt;title&gt;Bird Song Classification Based on Improved Bi-LSTM-DenseNet Network&lt;/title&gt;&lt;/titles&gt;&lt;pages&gt;152-155&lt;/pages&gt;&lt;dates&gt;&lt;year&gt;2021&lt;/year&gt;&lt;/dates&gt;&lt;urls&gt;&lt;/urls&gt;&lt;electronic-resource-num&gt;https://doi.org/10.1109/RCAE53607.2021.9638962&lt;/electronic-resource-num&gt;&lt;/record&gt;&lt;/Cite&gt;&lt;/EndNote&gt;</w:instrText>
      </w:r>
      <w:r>
        <w:fldChar w:fldCharType="separate"/>
      </w:r>
      <w:r>
        <w:t>(</w:t>
      </w:r>
      <w:hyperlink w:anchor="_ENREF_19" w:tooltip="Liu, 2021 #81" w:history="1">
        <w:r>
          <w:t>Liu et al., 2021</w:t>
        </w:r>
      </w:hyperlink>
      <w:r>
        <w:t>)</w:t>
      </w:r>
      <w:r>
        <w:fldChar w:fldCharType="end"/>
      </w:r>
      <w:r>
        <w:t>提出了一种将双向长短期记忆网络（</w:t>
      </w:r>
      <w:r>
        <w:t xml:space="preserve">Bidirectional Long-Short Term Memory, </w:t>
      </w:r>
      <w:proofErr w:type="spellStart"/>
      <w:r>
        <w:t>BiLSTM</w:t>
      </w:r>
      <w:proofErr w:type="spellEnd"/>
      <w:r>
        <w:t>）和密集连接卷积神经网络（</w:t>
      </w:r>
      <w:proofErr w:type="spellStart"/>
      <w:r>
        <w:t>DenseNet</w:t>
      </w:r>
      <w:proofErr w:type="spellEnd"/>
      <w:r>
        <w:t>）级联组合的识别模型，对公开的北京百鸟数据库中</w:t>
      </w:r>
      <w:r>
        <w:t>20</w:t>
      </w:r>
      <w:r>
        <w:t>种鸟类音频进行分类，平均识别率能达到</w:t>
      </w:r>
      <w:r>
        <w:t>92.2%</w:t>
      </w:r>
      <w:r>
        <w:t>。</w:t>
      </w:r>
      <w:proofErr w:type="gramStart"/>
      <w:r>
        <w:t>谢卓钒</w:t>
      </w:r>
      <w:proofErr w:type="gramEnd"/>
      <w:r>
        <w:t>等人</w:t>
      </w:r>
      <w:r>
        <w:fldChar w:fldCharType="begin"/>
      </w:r>
      <w:r>
        <w:instrText xml:space="preserve"> ADDIN EN.CITE &lt;EndNote&gt;&lt;Cite&gt;&lt;Author&gt;Zhuofan Xie&lt;/Author&gt;&lt;Year&gt;2023&lt;/Year&gt;&lt;RecNum&gt;77&lt;/RecNum&gt;&lt;DisplayText&gt;(Zhuofan Xie, 2023)&lt;/DisplayText&gt;&lt;record&gt;&lt;rec-number&gt;77&lt;/rec-number&gt;&lt;foreign-keys&gt;&lt;key app="EN" db-id="vadpv9w5usxasbesva9p5wf0xds9zt2evsat" timestamp="1710308659"&gt;77&lt;/key&gt;&lt;/foreign-keys&gt;&lt;ref-type name="Journal Article"&gt;17&lt;/ref-type&gt;&lt;contributors&gt;&lt;authors&gt;&lt;author&gt;Zhuofan Xie, Dingzhao Li, Haixin Sun, Anmin Zhang&lt;/author&gt;&lt;/authors&gt;&lt;/contributors&gt;&lt;titles&gt;&lt;title&gt;Deep learning techniques for bird chirp recognition task&lt;/title&gt;&lt;/titles&gt;&lt;pages&gt;22308-&lt;/pages&gt;&lt;volume&gt;31&lt;/volume&gt;&lt;number&gt;1&lt;/number&gt;&lt;dates&gt;&lt;year&gt;2023&lt;/year&gt;&lt;pub-dates&gt;&lt;date&gt;2023-01-20&lt;/date&gt;&lt;/pub-dates&gt;&lt;/dates&gt;&lt;urls&gt;&lt;related-urls&gt;&lt;url&gt;{https://www.biodiversity-science.net/CN/abstract/article_82770.shtml}&lt;/url&gt;&lt;/related-urls&gt;&lt;/urls&gt;&lt;electronic-resource-num&gt;https://doi.org/10.17520/biods.2022308&lt;/electronic-resource-num&gt;&lt;/record&gt;&lt;/Cite&gt;&lt;/EndNote&gt;</w:instrText>
      </w:r>
      <w:r>
        <w:fldChar w:fldCharType="separate"/>
      </w:r>
      <w:r>
        <w:t>(</w:t>
      </w:r>
      <w:hyperlink w:anchor="_ENREF_33" w:tooltip="Zhuofan Xie, 2023 #77" w:history="1">
        <w:r>
          <w:t>Zhuofan Xie, 2023</w:t>
        </w:r>
      </w:hyperlink>
      <w:r>
        <w:t>)</w:t>
      </w:r>
      <w:r>
        <w:fldChar w:fldCharType="end"/>
      </w:r>
      <w:r>
        <w:t>使用基于</w:t>
      </w:r>
      <w:r>
        <w:t>DenseNet121</w:t>
      </w:r>
      <w:r>
        <w:t>网络结构，并融入自注意力模块与中心损失函数对公开数据集中</w:t>
      </w:r>
      <w:r>
        <w:t>10</w:t>
      </w:r>
      <w:r>
        <w:t>类鸟声进行识别，准确率达到</w:t>
      </w:r>
      <w:r>
        <w:t>96.9%</w:t>
      </w:r>
      <w:r>
        <w:t>。</w:t>
      </w:r>
      <w:proofErr w:type="spellStart"/>
      <w:r>
        <w:t>Shipeng</w:t>
      </w:r>
      <w:proofErr w:type="spellEnd"/>
      <w:r>
        <w:t xml:space="preserve"> Hu</w:t>
      </w:r>
      <w:r>
        <w:t>等人</w:t>
      </w:r>
      <w:r>
        <w:fldChar w:fldCharType="begin"/>
      </w:r>
      <w:r>
        <w:instrText xml:space="preserve"> ADDIN EN.CITE &lt;EndNote&gt;&lt;Cite&gt;&lt;Author&gt;Hu&lt;/Author&gt;&lt;Year&gt;2023&lt;/Year&gt;&lt;RecNum&gt;78&lt;/RecNum&gt;&lt;DisplayText&gt;(Hu et al., 2023)&lt;/DisplayText&gt;&lt;record&gt;&lt;rec-number&gt;78&lt;/rec-number&gt;&lt;foreign-keys&gt;&lt;key app="EN" db-id="vadpv9w5usxasbesva9p5wf0xds9zt2evsat" timestamp="1710308773"&gt;78&lt;/key&gt;&lt;/foreign-keys&gt;&lt;ref-type name="Journal Article"&gt;17&lt;/ref-type&gt;&lt;contributors&gt;&lt;authors&gt;&lt;author&gt;Hu, Shipeng&lt;/author&gt;&lt;author&gt;Chu, Yihang&lt;/author&gt;&lt;author&gt;Wen, Zhifang&lt;/author&gt;&lt;author&gt;Zhou, Guoxiong&lt;/author&gt;&lt;author&gt;Sun, Yurong&lt;/author&gt;&lt;author&gt;Chen, Aibin&lt;/author&gt;&lt;/authors&gt;&lt;/contributors&gt;&lt;titles&gt;&lt;title&gt;Deep learning bird song recognition based on MFF-ScSEnet&lt;/title&gt;&lt;secondary-title&gt;Ecological Indicators&lt;/secondary-title&gt;&lt;/titles&gt;&lt;periodical&gt;&lt;full-title&gt;Ecological Indicators&lt;/full-title&gt;&lt;/periodical&gt;&lt;pages&gt;110844&lt;/pages&gt;&lt;volume&gt;154&lt;/volume&gt;&lt;keywords&gt;&lt;keyword&gt;Feature fusion&lt;/keyword&gt;&lt;keyword&gt;Mel-spectrogram&lt;/keyword&gt;&lt;keyword&gt;ScSEnet&lt;/keyword&gt;&lt;keyword&gt;Sinc-spectrogram&lt;/keyword&gt;&lt;keyword&gt;SincNet-filter&lt;/keyword&gt;&lt;/keywords&gt;&lt;dates&gt;&lt;year&gt;2023&lt;/year&gt;&lt;pub-dates&gt;&lt;date&gt;2023/10/01/&lt;/date&gt;&lt;/pub-dates&gt;&lt;/dates&gt;&lt;isbn&gt;1470-160X&lt;/isbn&gt;&lt;urls&gt;&lt;related-urls&gt;&lt;url&gt;https://www.sciencedirect.com/science/article/pii/S1470160X2300986X&lt;/url&gt;&lt;/related-urls&gt;&lt;/urls&gt;&lt;electronic-resource-num&gt;https://doi.org/10.1016/j.ecolind.2023.110844&lt;/electronic-resource-num&gt;&lt;/record&gt;&lt;/Cite&gt;&lt;/EndNote&gt;</w:instrText>
      </w:r>
      <w:r>
        <w:fldChar w:fldCharType="separate"/>
      </w:r>
      <w:r>
        <w:t>(</w:t>
      </w:r>
      <w:hyperlink w:anchor="_ENREF_16" w:tooltip="Hu, 2023 #78" w:history="1">
        <w:r>
          <w:t>Hu et al., 2023</w:t>
        </w:r>
      </w:hyperlink>
      <w:r>
        <w:t>)</w:t>
      </w:r>
      <w:r>
        <w:fldChar w:fldCharType="end"/>
      </w:r>
      <w:r>
        <w:t>通过</w:t>
      </w:r>
      <w:proofErr w:type="spellStart"/>
      <w:r>
        <w:t>Sincnet</w:t>
      </w:r>
      <w:proofErr w:type="spellEnd"/>
      <w:r>
        <w:t>滤波器提取具有鼓膜特征优势的</w:t>
      </w:r>
      <w:r>
        <w:t>Sinc</w:t>
      </w:r>
      <w:r>
        <w:t>谱图，执行早期融合策略并在骨干网</w:t>
      </w:r>
      <w:r>
        <w:t>ResNet18</w:t>
      </w:r>
      <w:r>
        <w:t>中引入</w:t>
      </w:r>
      <w:proofErr w:type="spellStart"/>
      <w:r>
        <w:t>ScSEnet</w:t>
      </w:r>
      <w:proofErr w:type="spellEnd"/>
      <w:r>
        <w:t>注意模块，在自建的</w:t>
      </w:r>
      <w:r>
        <w:t>15</w:t>
      </w:r>
      <w:r>
        <w:t>类鸟</w:t>
      </w:r>
      <w:r>
        <w:rPr>
          <w:rFonts w:hint="eastAsia"/>
        </w:rPr>
        <w:t>声</w:t>
      </w:r>
      <w:r>
        <w:t>数据集上的实验结果准确率达到</w:t>
      </w:r>
      <w:r>
        <w:t>96.28%</w:t>
      </w:r>
      <w:r>
        <w:t>。</w:t>
      </w:r>
      <w:proofErr w:type="spellStart"/>
      <w:r>
        <w:rPr>
          <w:rFonts w:hint="eastAsia"/>
        </w:rPr>
        <w:t>GauravGupta</w:t>
      </w:r>
      <w:proofErr w:type="spellEnd"/>
      <w:r>
        <w:rPr>
          <w:rFonts w:hint="eastAsia"/>
        </w:rPr>
        <w:t>等人</w:t>
      </w:r>
      <w:r>
        <w:fldChar w:fldCharType="begin"/>
      </w:r>
      <w:r>
        <w:instrText xml:space="preserve"> ADDIN EN.CITE &lt;EndNote&gt;&lt;Cite&gt;&lt;Author&gt;Gupta&lt;/Author&gt;&lt;Year&gt;2021&lt;/Year&gt;&lt;RecNum&gt;103&lt;/RecNum&gt;&lt;DisplayText&gt;(Gupta et al., 2021)&lt;/DisplayText&gt;&lt;record&gt;&lt;rec-number&gt;103&lt;/rec-number&gt;&lt;foreign-keys&gt;&lt;key app="EN" db-id="vadpv9w5usxasbesva9p5wf0xds9zt2evsat" timestamp="1711429978"&gt;103&lt;/key&gt;&lt;/foreign-keys&gt;&lt;ref-type name="Journal Article"&gt;17&lt;/ref-type&gt;&lt;contributors&gt;&lt;authors&gt;&lt;author&gt;Gupta, Gaurav&lt;/author&gt;&lt;author&gt;Kshirsagar, Meghana&lt;/author&gt;&lt;author&gt;Zhong, Ming&lt;/author&gt;&lt;author&gt;Gholami, Shahrzad&lt;/author&gt;&lt;author&gt;Ferres, Juan Lavista&lt;/author&gt;&lt;/authors&gt;&lt;/contributors&gt;&lt;titles&gt;&lt;title&gt;Comparing recurrent convolutional neural networks for large scale bird species classification&lt;/title&gt;&lt;secondary-title&gt;Scientific Reports&lt;/secondary-title&gt;&lt;/titles&gt;&lt;periodical&gt;&lt;full-title&gt;Scientific Reports&lt;/full-title&gt;&lt;/periodical&gt;&lt;pages&gt;17085&lt;/pages&gt;&lt;volume&gt;11&lt;/volume&gt;&lt;number&gt;1&lt;/number&gt;&lt;dates&gt;&lt;year&gt;2021&lt;/year&gt;&lt;pub-dates&gt;&lt;date&gt;2021/08/24&lt;/date&gt;&lt;/pub-dates&gt;&lt;/dates&gt;&lt;isbn&gt;2045-2322&lt;/isbn&gt;&lt;urls&gt;&lt;related-urls&gt;&lt;url&gt;https://doi.org/10.1038/s41598-021-96446-w&lt;/url&gt;&lt;/related-urls&gt;&lt;/urls&gt;&lt;electronic-resource-num&gt;https://doi.org/10.1038/s41598-021-96446-w&lt;/electronic-resource-num&gt;&lt;/record&gt;&lt;/Cite&gt;&lt;/EndNote&gt;</w:instrText>
      </w:r>
      <w:r>
        <w:fldChar w:fldCharType="separate"/>
      </w:r>
      <w:r>
        <w:t>(</w:t>
      </w:r>
      <w:hyperlink w:anchor="_ENREF_12" w:tooltip="Gupta, 2021 #103" w:history="1">
        <w:r>
          <w:t>Gupta et al., 2021</w:t>
        </w:r>
      </w:hyperlink>
      <w:r>
        <w:t>)</w:t>
      </w:r>
      <w:r>
        <w:fldChar w:fldCharType="end"/>
      </w:r>
      <w:r>
        <w:rPr>
          <w:rFonts w:hint="eastAsia"/>
        </w:rPr>
        <w:t>比较用于大规模鸟类分类的循环卷积神经网络，结果表明</w:t>
      </w:r>
      <w:r>
        <w:rPr>
          <w:rFonts w:hint="eastAsia"/>
        </w:rPr>
        <w:t xml:space="preserve">CNN </w:t>
      </w:r>
      <w:r>
        <w:rPr>
          <w:rFonts w:hint="eastAsia"/>
        </w:rPr>
        <w:t>加上</w:t>
      </w:r>
      <w:r>
        <w:rPr>
          <w:rFonts w:hint="eastAsia"/>
        </w:rPr>
        <w:t xml:space="preserve"> GRU </w:t>
      </w:r>
      <w:r>
        <w:rPr>
          <w:rFonts w:hint="eastAsia"/>
          <w:color w:val="FF0000"/>
        </w:rPr>
        <w:t>在从‘</w:t>
      </w:r>
      <w:r>
        <w:rPr>
          <w:color w:val="FF0000"/>
        </w:rPr>
        <w:t>Cornell Bird Challenge’ (CBC)2020 dataset</w:t>
      </w:r>
      <w:r>
        <w:rPr>
          <w:rFonts w:hint="eastAsia"/>
          <w:color w:val="FF0000"/>
        </w:rPr>
        <w:t>中挑选样本数最多的</w:t>
      </w:r>
      <w:r>
        <w:rPr>
          <w:rFonts w:hint="eastAsia"/>
          <w:color w:val="FF0000"/>
        </w:rPr>
        <w:t>100</w:t>
      </w:r>
      <w:r>
        <w:rPr>
          <w:rFonts w:hint="eastAsia"/>
          <w:color w:val="FF0000"/>
        </w:rPr>
        <w:t>类鸟</w:t>
      </w:r>
      <w:r>
        <w:rPr>
          <w:rFonts w:hint="eastAsia"/>
        </w:rPr>
        <w:t>中取得了</w:t>
      </w:r>
      <w:r>
        <w:rPr>
          <w:rFonts w:hint="eastAsia"/>
        </w:rPr>
        <w:t xml:space="preserve"> 67% </w:t>
      </w:r>
      <w:r>
        <w:rPr>
          <w:rFonts w:hint="eastAsia"/>
        </w:rPr>
        <w:t>的最佳平均准确率。</w:t>
      </w:r>
      <w:r>
        <w:t>Hanlin Wang</w:t>
      </w:r>
      <w:r>
        <w:t>等人</w:t>
      </w:r>
      <w:r>
        <w:fldChar w:fldCharType="begin"/>
      </w:r>
      <w:r>
        <w:instrText xml:space="preserve"> ADDIN EN.CITE &lt;EndNote&gt;&lt;Cite&gt;&lt;Author&gt;Wang&lt;/Author&gt;&lt;Year&gt;2022&lt;/Year&gt;&lt;RecNum&gt;79&lt;/RecNum&gt;&lt;DisplayText&gt;(Wang et al., 2022)&lt;/DisplayText&gt;&lt;record&gt;&lt;rec-number&gt;79&lt;/rec-number&gt;&lt;foreign-keys&gt;&lt;key app="EN" db-id="vadpv9w5usxasbesva9p5wf0xds9zt2evsat" timestamp="1710308848"&gt;79&lt;/key&gt;&lt;/foreign-keys&gt;&lt;ref-type name="Journal Article"&gt;17&lt;/ref-type&gt;&lt;contributors&gt;&lt;authors&gt;&lt;author&gt;Wang, Hanlin&lt;/author&gt;&lt;author&gt;Xu, Yingfan&lt;/author&gt;&lt;author&gt;Yu, Yan&lt;/author&gt;&lt;author&gt;Lin, Yucheng&lt;/author&gt;&lt;author&gt;Ran, Jianghong&lt;/author&gt;&lt;/authors&gt;&lt;/contributors&gt;&lt;titles&gt;&lt;title&gt;An Efficient Model for a Vast Number of Bird Species Identification Based on Acoustic Features&lt;/title&gt;&lt;/titles&gt;&lt;pages&gt;2434&lt;/pages&gt;&lt;volume&gt;12&lt;/volume&gt;&lt;number&gt;18&lt;/number&gt;&lt;dates&gt;&lt;year&gt;2022&lt;/year&gt;&lt;/dates&gt;&lt;isbn&gt;2076-2615&lt;/isbn&gt;&lt;accession-num&gt;doi:10.3390/ani12182434&lt;/accession-num&gt;&lt;urls&gt;&lt;related-urls&gt;&lt;url&gt;https://www.mdpi.com/2076-2615/12/18/2434&lt;/url&gt;&lt;/related-urls&gt;&lt;/urls&gt;&lt;electronic-resource-num&gt;https://doi.org/10.3390/ani12182434&lt;/electronic-resource-num&gt;&lt;/record&gt;&lt;/Cite&gt;&lt;/EndNote&gt;</w:instrText>
      </w:r>
      <w:r>
        <w:fldChar w:fldCharType="separate"/>
      </w:r>
      <w:r>
        <w:t>(</w:t>
      </w:r>
      <w:hyperlink w:anchor="_ENREF_29" w:tooltip="Wang, 2022 #79" w:history="1">
        <w:r>
          <w:t>Wang et al., 2022</w:t>
        </w:r>
      </w:hyperlink>
      <w:r>
        <w:t>)</w:t>
      </w:r>
      <w:r>
        <w:fldChar w:fldCharType="end"/>
      </w:r>
      <w:r>
        <w:t>提出</w:t>
      </w:r>
      <w:r>
        <w:lastRenderedPageBreak/>
        <w:t>的方法由具有协调注意力的</w:t>
      </w:r>
      <w:r>
        <w:t xml:space="preserve"> LSTM</w:t>
      </w:r>
      <w:r>
        <w:t>（长短期记忆）组成。对来自</w:t>
      </w:r>
      <w:r>
        <w:t xml:space="preserve"> Xeno</w:t>
      </w:r>
      <w:r>
        <w:rPr>
          <w:rFonts w:ascii="MS Gothic" w:eastAsia="MS Gothic" w:hAnsi="MS Gothic" w:cs="MS Gothic" w:hint="eastAsia"/>
        </w:rPr>
        <w:t>−</w:t>
      </w:r>
      <w:r>
        <w:t xml:space="preserve">Canto </w:t>
      </w:r>
      <w:r>
        <w:t>的</w:t>
      </w:r>
      <w:r>
        <w:t>264</w:t>
      </w:r>
      <w:r>
        <w:t>种鸟类进行分类，达到了</w:t>
      </w:r>
      <w:r>
        <w:t xml:space="preserve">77.43% </w:t>
      </w:r>
      <w:r>
        <w:t>的平均精度。然而，目前大部分</w:t>
      </w:r>
      <w:r>
        <w:rPr>
          <w:rFonts w:hint="eastAsia"/>
        </w:rPr>
        <w:t>算法</w:t>
      </w:r>
      <w:r>
        <w:t>主要只能针对既定数据集中的有限的鸟声音频进行识别，但在包括</w:t>
      </w:r>
      <w:r>
        <w:rPr>
          <w:rFonts w:hint="eastAsia"/>
        </w:rPr>
        <w:t>多</w:t>
      </w:r>
      <w:r>
        <w:t>类别鸟种</w:t>
      </w:r>
      <w:proofErr w:type="gramStart"/>
      <w:r>
        <w:t>的带噪</w:t>
      </w:r>
      <w:r>
        <w:rPr>
          <w:rFonts w:hint="eastAsia"/>
        </w:rPr>
        <w:t>自然</w:t>
      </w:r>
      <w:r>
        <w:t>环境</w:t>
      </w:r>
      <w:proofErr w:type="gramEnd"/>
      <w:r>
        <w:t>下</w:t>
      </w:r>
      <w:r>
        <w:rPr>
          <w:rFonts w:hint="eastAsia"/>
        </w:rPr>
        <w:t>的综合识别能力并不理想，除了算法本身的鲁棒性尚欠缺，更是因为很多鸟种的可靠录音资料太少</w:t>
      </w:r>
      <w:r>
        <w:t>—</w:t>
      </w:r>
      <w:r>
        <w:rPr>
          <w:rFonts w:hint="eastAsia"/>
        </w:rPr>
        <w:t>可以来自于人主动采集的鸣声或者实践中被动监测设备采集的设备经过校验后的录音，没有足够的训练素材让</w:t>
      </w:r>
      <w:r>
        <w:t>AI</w:t>
      </w:r>
      <w:r>
        <w:t>训练模型。并且这些研究基本只局限于识别鸟的类别，较少分析鸟类的发声行为与生态环境的</w:t>
      </w:r>
      <w:r>
        <w:rPr>
          <w:rFonts w:hint="eastAsia"/>
        </w:rPr>
        <w:t>关系。</w:t>
      </w:r>
      <w:del w:id="46" w:author="Microsoft 帐户" w:date="2024-05-08T12:51:00Z">
        <w:r>
          <w:rPr>
            <w:rFonts w:hint="eastAsia"/>
          </w:rPr>
          <w:delText>，</w:delText>
        </w:r>
        <w:r>
          <w:delText>抛开技术方面的难度</w:delText>
        </w:r>
        <w:r>
          <w:rPr>
            <w:rFonts w:hint="eastAsia"/>
          </w:rPr>
          <w:delText>，这也</w:delText>
        </w:r>
        <w:r>
          <w:delText>是因为作为一个跨学科的领域</w:delText>
        </w:r>
        <w:r>
          <w:rPr>
            <w:rFonts w:hint="eastAsia"/>
          </w:rPr>
          <w:delText>，要求研究者同时具备生态和人工智能领域的知识积累</w:delText>
        </w:r>
        <w:r>
          <w:fldChar w:fldCharType="begin"/>
        </w:r>
        <w:r>
          <w:delInstrText xml:space="preserve"> ADDIN EN.CITE &lt;EndNote&gt;&lt;Cite&gt;&lt;Author&gt;Hou&lt;/Author&gt;&lt;Year&gt;2022&lt;/Year&gt;&lt;RecNum&gt;71&lt;/RecNum&gt;&lt;DisplayText&gt;(Hou et al., 2022)&lt;/DisplayText&gt;&lt;record&gt;&lt;rec-number&gt;71&lt;/rec-number&gt;&lt;foreign-keys&gt;&lt;key app="EN" db-id="vadpv9w5usxasbesva9p5wf0xds9zt2evsat" timestamp="1710253997"&gt;71&lt;/key&gt;&lt;/foreign-keys&gt;&lt;ref-type name="Journal Article"&gt;17&lt;/ref-type&gt;&lt;contributors&gt;&lt;authors&gt;&lt;author&gt;Hou, Yanan&lt;/author&gt;&lt;author&gt;Yu, Xinwen&lt;/author&gt;&lt;author&gt;Yang, Jingyuan&lt;/author&gt;&lt;author&gt;Ouyang, Xuan&lt;/author&gt;&lt;author&gt;Fan, Dongpu&lt;/author&gt;&lt;/authors&gt;&lt;/contributors&gt;&lt;titles&gt;&lt;title&gt;Acoustic Sensor-Based Soundscape Analysis and Acoustic Assessment of Bird Species Richness in Shennongjia National Park, China&lt;/title&gt;&lt;/titles&gt;&lt;pages&gt;4117&lt;/pages&gt;&lt;volume&gt;22&lt;/volume&gt;&lt;number&gt;11&lt;/number&gt;&lt;dates&gt;&lt;year&gt;2022&lt;/year&gt;&lt;/dates&gt;&lt;isbn&gt;1424-8220&lt;/isbn&gt;&lt;accession-num&gt;doi:10.3390/s22114117&lt;/accession-num&gt;&lt;urls&gt;&lt;related-urls&gt;&lt;url&gt;https://www.mdpi.com/1424-8220/22/11/4117&lt;/url&gt;&lt;/related-urls&gt;&lt;/urls&gt;&lt;electronic-resource-num&gt;https://doi.org/10.3390/s22114117&lt;/electronic-resource-num&gt;&lt;/record&gt;&lt;/Cite&gt;&lt;/EndNote&gt;</w:delInstrText>
        </w:r>
        <w:r>
          <w:fldChar w:fldCharType="separate"/>
        </w:r>
        <w:r>
          <w:delText>(</w:delText>
        </w:r>
        <w:r>
          <w:fldChar w:fldCharType="begin"/>
        </w:r>
        <w:r>
          <w:delInstrText xml:space="preserve"> HYPERLINK \l "_ENREF_15" \o "Hou, 2022 #71" </w:delInstrText>
        </w:r>
        <w:r>
          <w:fldChar w:fldCharType="separate"/>
        </w:r>
        <w:r>
          <w:delText>Hou et al., 2022</w:delText>
        </w:r>
        <w:r>
          <w:fldChar w:fldCharType="end"/>
        </w:r>
        <w:r>
          <w:delText>)</w:delText>
        </w:r>
        <w:r>
          <w:fldChar w:fldCharType="end"/>
        </w:r>
        <w:r>
          <w:rPr>
            <w:rFonts w:hint="eastAsia"/>
          </w:rPr>
          <w:delText>。</w:delText>
        </w:r>
      </w:del>
    </w:p>
    <w:p w:rsidR="008F2D46" w:rsidRDefault="00000000">
      <w:pPr>
        <w:rPr>
          <w:ins w:id="47" w:author="Microsoft 帐户" w:date="2024-05-08T12:27:00Z"/>
        </w:rPr>
      </w:pPr>
      <w:ins w:id="48" w:author="Microsoft 帐户" w:date="2024-05-08T12:28:00Z">
        <w:r>
          <w:rPr>
            <w:rFonts w:hint="eastAsia"/>
          </w:rPr>
          <w:t>综上所述，</w:t>
        </w:r>
      </w:ins>
      <w:ins w:id="49" w:author="Microsoft 帐户" w:date="2024-05-08T12:27:00Z">
        <w:r>
          <w:rPr>
            <w:rFonts w:hint="eastAsia"/>
          </w:rPr>
          <w:t>目前</w:t>
        </w:r>
      </w:ins>
      <w:ins w:id="50" w:author="Microsoft 帐户" w:date="2024-05-08T12:28:00Z">
        <w:r>
          <w:rPr>
            <w:rFonts w:hint="eastAsia"/>
          </w:rPr>
          <w:t>基于</w:t>
        </w:r>
      </w:ins>
      <w:ins w:id="51" w:author="Microsoft 帐户" w:date="2024-05-08T12:27:00Z">
        <w:r>
          <w:rPr>
            <w:rFonts w:hint="eastAsia"/>
          </w:rPr>
          <w:t>鸟声生态学的</w:t>
        </w:r>
      </w:ins>
      <w:ins w:id="52" w:author="Microsoft 帐户" w:date="2024-05-08T12:28:00Z">
        <w:r>
          <w:rPr>
            <w:rFonts w:hint="eastAsia"/>
          </w:rPr>
          <w:t>生态环境监测</w:t>
        </w:r>
      </w:ins>
      <w:ins w:id="53" w:author="Microsoft 帐户" w:date="2024-05-08T12:27:00Z">
        <w:r>
          <w:rPr>
            <w:rFonts w:hint="eastAsia"/>
          </w:rPr>
          <w:t>研究中，鸟类的识别依然是需要专业人士的介入，或者前期跟踪录音，或者后期听音辨识。这种传统的研究方法往往耗费巨大的人力物力。引入人工智能</w:t>
        </w:r>
        <w:r>
          <w:t>的</w:t>
        </w:r>
        <w:r>
          <w:rPr>
            <w:rFonts w:hint="eastAsia"/>
          </w:rPr>
          <w:t>被动监测具有进行海量数据分析的巨大潜力。但目前在鸟声识别的深度学习领域，大部分工作或者</w:t>
        </w:r>
        <w:r>
          <w:t>只是实验室中的研究，</w:t>
        </w:r>
        <w:r>
          <w:rPr>
            <w:rFonts w:hint="eastAsia"/>
          </w:rPr>
          <w:t>即</w:t>
        </w:r>
        <w:r>
          <w:t>针对既定的鸟声数据集进行识别；或者是针对公园这种较为简单的声学</w:t>
        </w:r>
        <w:r>
          <w:rPr>
            <w:rFonts w:hint="eastAsia"/>
          </w:rPr>
          <w:t>场景。已有算法在现实复杂</w:t>
        </w:r>
      </w:ins>
      <w:ins w:id="54" w:author="Microsoft 帐户" w:date="2024-05-08T12:53:00Z">
        <w:r>
          <w:rPr>
            <w:rFonts w:hint="eastAsia"/>
          </w:rPr>
          <w:t>声学</w:t>
        </w:r>
      </w:ins>
      <w:ins w:id="55" w:author="Microsoft 帐户" w:date="2024-05-08T12:55:00Z">
        <w:r>
          <w:rPr>
            <w:rFonts w:hint="eastAsia"/>
          </w:rPr>
          <w:t>场景</w:t>
        </w:r>
      </w:ins>
      <w:ins w:id="56" w:author="Microsoft 帐户" w:date="2024-05-08T12:53:00Z">
        <w:r>
          <w:rPr>
            <w:rFonts w:hint="eastAsia"/>
          </w:rPr>
          <w:t>或生态环境中</w:t>
        </w:r>
      </w:ins>
      <w:ins w:id="57" w:author="Microsoft 帐户" w:date="2024-05-08T12:27:00Z">
        <w:r>
          <w:rPr>
            <w:rFonts w:hint="eastAsia"/>
          </w:rPr>
          <w:t>的识别能力并不理想</w:t>
        </w:r>
        <w:r>
          <w:t>。</w:t>
        </w:r>
      </w:ins>
    </w:p>
    <w:p w:rsidR="008F2D46" w:rsidRDefault="00000000">
      <w:pPr>
        <w:rPr>
          <w:ins w:id="58" w:author="Microsoft 帐户" w:date="2024-05-08T12:27:00Z"/>
        </w:rPr>
      </w:pPr>
      <w:ins w:id="59" w:author="Microsoft 帐户" w:date="2024-05-08T12:27:00Z">
        <w:r>
          <w:t>两个领域之间的鸿沟，导致</w:t>
        </w:r>
        <w:r>
          <w:rPr>
            <w:rFonts w:hint="eastAsia"/>
          </w:rPr>
          <w:t>现实复杂环境</w:t>
        </w:r>
      </w:ins>
      <w:ins w:id="60" w:author="Microsoft 帐户" w:date="2024-05-08T12:54:00Z">
        <w:r>
          <w:rPr>
            <w:rFonts w:hint="eastAsia"/>
          </w:rPr>
          <w:t>中的</w:t>
        </w:r>
      </w:ins>
      <w:ins w:id="61" w:author="Microsoft 帐户" w:date="2024-05-08T12:27:00Z">
        <w:r>
          <w:rPr>
            <w:rFonts w:hint="eastAsia"/>
          </w:rPr>
          <w:t>长时间、大空间尺度的鸟类生物多样性的研究工作很少见到。这</w:t>
        </w:r>
        <w:r>
          <w:t>既是因为现实的复杂环境中的鸟声数据并非轻易可以获取的，</w:t>
        </w:r>
        <w:r>
          <w:rPr>
            <w:rFonts w:hint="eastAsia"/>
          </w:rPr>
          <w:t>更</w:t>
        </w:r>
        <w:r>
          <w:t>是因为作为一个跨学科的领域</w:t>
        </w:r>
        <w:r>
          <w:rPr>
            <w:rFonts w:hint="eastAsia"/>
          </w:rPr>
          <w:t>，要求研究者同时具备生态和人工智能领域的知识积累和跨学科研究方法</w:t>
        </w:r>
      </w:ins>
      <w:ins w:id="62" w:author="Microsoft 帐户" w:date="2024-05-08T12:51:00Z">
        <w:r>
          <w:fldChar w:fldCharType="begin"/>
        </w:r>
        <w:r>
          <w:instrText xml:space="preserve"> HYPERLINK \l "_ENREF_15" \o "Hou, 2022 #71" </w:instrText>
        </w:r>
        <w:r>
          <w:fldChar w:fldCharType="separate"/>
        </w:r>
        <w:r>
          <w:t>Hou et al., 2022</w:t>
        </w:r>
        <w:r>
          <w:fldChar w:fldCharType="end"/>
        </w:r>
        <w:r>
          <w:t>)</w:t>
        </w:r>
      </w:ins>
      <w:ins w:id="63" w:author="Microsoft 帐户" w:date="2024-05-08T12:27:00Z">
        <w:r>
          <w:rPr>
            <w:rFonts w:hint="eastAsia"/>
          </w:rPr>
          <w:t>。</w:t>
        </w:r>
      </w:ins>
    </w:p>
    <w:p w:rsidR="008F2D46" w:rsidRDefault="00000000">
      <w:r>
        <w:rPr>
          <w:rFonts w:hint="eastAsia"/>
          <w:color w:val="FF0000"/>
          <w:rPrChange w:id="64" w:author="Microsoft 帐户" w:date="2024-05-08T13:21:00Z">
            <w:rPr>
              <w:rFonts w:hint="eastAsia"/>
              <w:color w:val="000000"/>
            </w:rPr>
          </w:rPrChange>
        </w:rPr>
        <w:t>本文是一个将人工智能技术应用于鸟类生态学和环境评估的大区域的实地研究，在</w:t>
      </w:r>
      <w:r>
        <w:rPr>
          <w:rFonts w:hint="eastAsia"/>
          <w:color w:val="FF0000"/>
          <w:rPrChange w:id="65" w:author="Microsoft 帐户" w:date="2024-05-08T13:21:00Z">
            <w:rPr>
              <w:rFonts w:hint="eastAsia"/>
            </w:rPr>
          </w:rPrChange>
        </w:rPr>
        <w:t>建设中的中国南方黄茅海跨海通道进行了大规模的鸟声监测，并构建了一套完整的基于深度学习技术的鸟声识别框架，进行了鸟类活动和行为分析，以评估该工程对于生态环境的影响。</w:t>
      </w:r>
      <w:r>
        <w:t>首先通过使用深度学习训练的鸟声事件检测模型将在自然环境下使用</w:t>
      </w:r>
      <w:r>
        <w:t>PAM</w:t>
      </w:r>
      <w:r>
        <w:t>技术采集到的大量录音声学数据转换为有效声学数据。接着</w:t>
      </w:r>
      <w:r>
        <w:rPr>
          <w:rFonts w:hint="eastAsia"/>
        </w:rPr>
        <w:t>，</w:t>
      </w:r>
      <w:r>
        <w:t>使用另一个不同的深度学习模型对这些鸟声样本进行学习，最后</w:t>
      </w:r>
      <w:r>
        <w:rPr>
          <w:rFonts w:hint="eastAsia"/>
        </w:rPr>
        <w:t>，</w:t>
      </w:r>
      <w:r>
        <w:t>根据深度学习模型识别结果</w:t>
      </w:r>
      <w:del w:id="66" w:author="Microsoft 帐户" w:date="2024-05-08T12:35:00Z">
        <w:r>
          <w:delText>并结合人工校验</w:delText>
        </w:r>
      </w:del>
      <w:del w:id="67" w:author="Microsoft 帐户" w:date="2024-05-08T12:37:00Z">
        <w:r>
          <w:delText>分析</w:delText>
        </w:r>
      </w:del>
      <w:ins w:id="68" w:author="Microsoft 帐户" w:date="2024-05-08T12:37:00Z">
        <w:r>
          <w:t>评估工程建设对于鸟</w:t>
        </w:r>
        <w:r>
          <w:rPr>
            <w:rFonts w:hint="eastAsia"/>
          </w:rPr>
          <w:t>类</w:t>
        </w:r>
        <w:r>
          <w:t>活动模式的影响。</w:t>
        </w:r>
      </w:ins>
      <w:del w:id="69" w:author="Microsoft 帐户" w:date="2024-05-08T12:38:00Z">
        <w:r>
          <w:delText>生物多样性</w:delText>
        </w:r>
      </w:del>
      <w:del w:id="70" w:author="Microsoft 帐户" w:date="2024-05-08T12:33:00Z">
        <w:r>
          <w:delText>和鸟类昼夜</w:delText>
        </w:r>
        <w:r>
          <w:rPr>
            <w:rFonts w:hint="eastAsia"/>
          </w:rPr>
          <w:delText>活动</w:delText>
        </w:r>
        <w:r>
          <w:delText>模式</w:delText>
        </w:r>
      </w:del>
      <w:del w:id="71" w:author="Microsoft 帐户" w:date="2024-05-08T12:38:00Z">
        <w:r>
          <w:rPr>
            <w:rFonts w:hint="eastAsia"/>
          </w:rPr>
          <w:delText>，探讨</w:delText>
        </w:r>
        <w:r>
          <w:delText>施工区域的噪声对于鸟类的发声行为的影响。</w:delText>
        </w:r>
      </w:del>
      <w:r>
        <w:t>本文的具体贡献和创新点总结如下</w:t>
      </w:r>
      <w:r>
        <w:t>:</w:t>
      </w:r>
      <w:r>
        <w:t>（</w:t>
      </w:r>
      <w:r>
        <w:t>1</w:t>
      </w:r>
      <w:r>
        <w:t>）构建了一个覆盖</w:t>
      </w:r>
      <w:bookmarkStart w:id="72" w:name="_Hlk160746582"/>
      <w:r>
        <w:t>黄茅海跨海通道</w:t>
      </w:r>
      <w:bookmarkEnd w:id="72"/>
      <w:r>
        <w:t>附近所有鸟类的鸟声数据集，包含</w:t>
      </w:r>
      <w:r>
        <w:t>179</w:t>
      </w:r>
      <w:r>
        <w:t>种鸟声，超过</w:t>
      </w:r>
      <w:r>
        <w:t>350</w:t>
      </w:r>
      <w:r>
        <w:t>小时的</w:t>
      </w:r>
      <w:r>
        <w:t>58249</w:t>
      </w:r>
      <w:r>
        <w:t>个音频片段（</w:t>
      </w:r>
      <w:r>
        <w:t>2</w:t>
      </w:r>
      <w:r>
        <w:t>）构建了一套</w:t>
      </w:r>
      <w:del w:id="73" w:author="Microsoft 帐户" w:date="2024-05-08T13:12:00Z">
        <w:r>
          <w:delText>较为</w:delText>
        </w:r>
      </w:del>
      <w:r>
        <w:t>完整的</w:t>
      </w:r>
      <w:r>
        <w:rPr>
          <w:rFonts w:hint="eastAsia"/>
        </w:rPr>
        <w:t>自动鸟声识别</w:t>
      </w:r>
      <w:r>
        <w:t>框架用于处理</w:t>
      </w:r>
      <w:r>
        <w:t>PAM</w:t>
      </w:r>
      <w:r>
        <w:t>技术录制的巨量声学数据</w:t>
      </w:r>
      <w:del w:id="74" w:author="Microsoft 帐户" w:date="2024-05-08T12:38:00Z">
        <w:r>
          <w:delText>，</w:delText>
        </w:r>
        <w:r>
          <w:rPr>
            <w:rFonts w:hint="eastAsia"/>
          </w:rPr>
          <w:delText>将</w:delText>
        </w:r>
        <w:r>
          <w:delText>说话人识别模型</w:delText>
        </w:r>
        <w:r>
          <w:rPr>
            <w:rFonts w:hint="eastAsia"/>
          </w:rPr>
          <w:delText>E</w:delText>
        </w:r>
        <w:r>
          <w:delText>CAPA-TDNN</w:delText>
        </w:r>
        <w:r>
          <w:fldChar w:fldCharType="begin"/>
        </w:r>
        <w:r>
          <w:delInstrText xml:space="preserve"> ADDIN EN.CITE &lt;EndNote&gt;&lt;Cite&gt;&lt;Author&gt;Desplanques&lt;/Author&gt;&lt;Year&gt;2020&lt;/Year&gt;&lt;RecNum&gt;109&lt;/RecNum&gt;&lt;DisplayText&gt;(Desplanques et al., 2020)&lt;/DisplayText&gt;&lt;record&gt;&lt;rec-number&gt;109&lt;/rec-number&gt;&lt;foreign-keys&gt;&lt;key app="EN" db-id="vadpv9w5usxasbesva9p5wf0xds9zt2evsat" timestamp="1714320658"&gt;109&lt;/key&gt;&lt;key app="ENWeb" db-id=""&gt;0&lt;/key&gt;&lt;/foreign-keys&gt;&lt;ref-type name="Conference Paper"&gt;47&lt;/ref-type&gt;&lt;contributors&gt;&lt;authors&gt;&lt;author&gt;Desplanques, Brecht&lt;/author&gt;&lt;author&gt;Thienpondt, Jenthe&lt;/author&gt;&lt;author&gt;Demuynck, Kris&lt;/author&gt;&lt;/authors&gt;&lt;/contributors&gt;&lt;titles&gt;&lt;title&gt;ECAPA-TDNN: Emphasized Channel Attention, Propagation and Aggregation in TDNN Based Speaker Verification&lt;/title&gt;&lt;secondary-title&gt;Interspeech 2020&lt;/secondary-title&gt;&lt;/titles&gt;&lt;pages&gt;3830-3834&lt;/pages&gt;&lt;dates&gt;&lt;year&gt;2020&lt;/year&gt;&lt;/dates&gt;&lt;urls&gt;&lt;/urls&gt;&lt;electronic-resource-num&gt;https://doi.org/10.21437/Interspeech.2020-2650&lt;/electronic-resource-num&gt;&lt;/record&gt;&lt;/Cite&gt;&lt;/EndNote&gt;</w:delInstrText>
        </w:r>
        <w:r>
          <w:fldChar w:fldCharType="separate"/>
        </w:r>
        <w:r>
          <w:delText>(</w:delText>
        </w:r>
        <w:r>
          <w:fldChar w:fldCharType="begin"/>
        </w:r>
        <w:r>
          <w:delInstrText xml:space="preserve"> HYPERLINK \l "_ENREF_7" \o "Desplanques, 2020 #109" </w:delInstrText>
        </w:r>
        <w:r>
          <w:fldChar w:fldCharType="separate"/>
        </w:r>
        <w:r>
          <w:delText>Desplanques et al., 2020</w:delText>
        </w:r>
        <w:r>
          <w:fldChar w:fldCharType="end"/>
        </w:r>
        <w:r>
          <w:delText>)</w:delText>
        </w:r>
        <w:r>
          <w:fldChar w:fldCharType="end"/>
        </w:r>
        <w:r>
          <w:rPr>
            <w:rFonts w:hint="eastAsia"/>
          </w:rPr>
          <w:delText>用于</w:delText>
        </w:r>
        <w:r>
          <w:delText>复杂场景下多类别的鸟声识别</w:delText>
        </w:r>
      </w:del>
      <w:r>
        <w:t>（</w:t>
      </w:r>
      <w:r>
        <w:t>3</w:t>
      </w:r>
      <w:r>
        <w:t>）基于自动鸟声识别结果</w:t>
      </w:r>
      <w:del w:id="75" w:author="Microsoft 帐户" w:date="2024-05-08T12:35:00Z">
        <w:r>
          <w:delText>并结合人工验证</w:delText>
        </w:r>
      </w:del>
      <w:r>
        <w:t>，分析</w:t>
      </w:r>
      <w:r>
        <w:rPr>
          <w:rFonts w:hint="eastAsia"/>
        </w:rPr>
        <w:t>鸟类的昼夜活动模式以及</w:t>
      </w:r>
      <w:r>
        <w:t>施工噪声对</w:t>
      </w:r>
      <w:r>
        <w:rPr>
          <w:rFonts w:hint="eastAsia"/>
          <w:color w:val="C00000"/>
        </w:rPr>
        <w:t>鸟类鸣唱数量和</w:t>
      </w:r>
      <w:r>
        <w:t>鸟声</w:t>
      </w:r>
      <w:r>
        <w:rPr>
          <w:rFonts w:hint="eastAsia"/>
        </w:rPr>
        <w:t>最低频率</w:t>
      </w:r>
      <w:r>
        <w:t>的影响。</w:t>
      </w:r>
    </w:p>
    <w:p w:rsidR="008F2D46" w:rsidRDefault="00000000">
      <w:pPr>
        <w:pStyle w:val="af2"/>
        <w:rPr>
          <w:rFonts w:hint="eastAsia"/>
        </w:rPr>
      </w:pPr>
      <w:r>
        <w:t>Materials and methods</w:t>
      </w:r>
    </w:p>
    <w:p w:rsidR="008F2D46" w:rsidRDefault="00000000">
      <w:r>
        <w:rPr>
          <w:rFonts w:hint="eastAsia"/>
        </w:rPr>
        <w:t>1</w:t>
      </w:r>
      <w:r>
        <w:t xml:space="preserve"> </w:t>
      </w:r>
      <w:r>
        <w:rPr>
          <w:rFonts w:hint="eastAsia"/>
        </w:rPr>
        <w:t>data</w:t>
      </w:r>
    </w:p>
    <w:p w:rsidR="008F2D46" w:rsidRDefault="00000000">
      <w:r>
        <w:t xml:space="preserve">1.1 </w:t>
      </w:r>
      <w:r>
        <w:t>研究区域数据收集</w:t>
      </w:r>
    </w:p>
    <w:p w:rsidR="008F2D46" w:rsidRDefault="00000000">
      <w:r>
        <w:t>黄茅海跨海通道连接广东省珠海市金湾区</w:t>
      </w:r>
      <w:r>
        <w:rPr>
          <w:rFonts w:hint="eastAsia"/>
        </w:rPr>
        <w:t>和</w:t>
      </w:r>
      <w:r>
        <w:t>江门市台山市</w:t>
      </w:r>
      <w:r>
        <w:rPr>
          <w:rFonts w:hint="eastAsia"/>
        </w:rPr>
        <w:t>，</w:t>
      </w:r>
      <w:r>
        <w:t>建设周期为</w:t>
      </w:r>
      <w:r>
        <w:rPr>
          <w:rFonts w:hint="eastAsia"/>
        </w:rPr>
        <w:t>2020</w:t>
      </w:r>
      <w:r>
        <w:t>年</w:t>
      </w:r>
      <w:r>
        <w:rPr>
          <w:rFonts w:hint="eastAsia"/>
        </w:rPr>
        <w:t>6</w:t>
      </w:r>
      <w:r>
        <w:t>月至</w:t>
      </w:r>
      <w:r>
        <w:rPr>
          <w:rFonts w:hint="eastAsia"/>
        </w:rPr>
        <w:t>2024</w:t>
      </w:r>
      <w:r>
        <w:t>年</w:t>
      </w:r>
      <w:r>
        <w:rPr>
          <w:rFonts w:hint="eastAsia"/>
        </w:rPr>
        <w:t>12</w:t>
      </w:r>
      <w:r>
        <w:t>月。</w:t>
      </w:r>
      <w:del w:id="76" w:author="Microsoft 帐户" w:date="2024-05-08T13:20:00Z">
        <w:r>
          <w:delText>本文的研究周期处于建设期内</w:delText>
        </w:r>
        <w:r>
          <w:rPr>
            <w:rFonts w:hint="eastAsia"/>
          </w:rPr>
          <w:delText>。</w:delText>
        </w:r>
      </w:del>
      <w:r>
        <w:t>于</w:t>
      </w:r>
      <w:r>
        <w:t>2023</w:t>
      </w:r>
      <w:r>
        <w:t>年</w:t>
      </w:r>
      <w:r>
        <w:t>6</w:t>
      </w:r>
      <w:proofErr w:type="gramStart"/>
      <w:r>
        <w:t>月分</w:t>
      </w:r>
      <w:proofErr w:type="gramEnd"/>
      <w:r>
        <w:t>别在该工程及周边区域选取了</w:t>
      </w:r>
      <w:r>
        <w:t>16</w:t>
      </w:r>
      <w:r>
        <w:t>个位置</w:t>
      </w:r>
      <w:r>
        <w:rPr>
          <w:rFonts w:hint="eastAsia"/>
        </w:rPr>
        <w:t>，</w:t>
      </w:r>
      <w:r>
        <w:t>如图</w:t>
      </w:r>
      <w:r>
        <w:rPr>
          <w:rFonts w:hint="eastAsia"/>
        </w:rPr>
        <w:t>1</w:t>
      </w:r>
      <w:r>
        <w:rPr>
          <w:rFonts w:hint="eastAsia"/>
        </w:rPr>
        <w:t>所示，</w:t>
      </w:r>
      <w:r>
        <w:t>涵盖施工噪声影响区以及基本不受施工噪声影响的原生态区域</w:t>
      </w:r>
      <w:r>
        <w:rPr>
          <w:rFonts w:hint="eastAsia"/>
        </w:rPr>
        <w:t>。</w:t>
      </w:r>
      <w:r>
        <w:t>E</w:t>
      </w:r>
      <w:r>
        <w:t>地块和</w:t>
      </w:r>
      <w:r>
        <w:t>W</w:t>
      </w:r>
      <w:r>
        <w:t>地块处于施工噪声影响区域</w:t>
      </w:r>
      <w:r>
        <w:rPr>
          <w:rFonts w:hint="eastAsia"/>
        </w:rPr>
        <w:t>，</w:t>
      </w:r>
      <w:r>
        <w:rPr>
          <w:rFonts w:hint="eastAsia"/>
        </w:rPr>
        <w:t xml:space="preserve"> </w:t>
      </w:r>
      <w:r>
        <w:rPr>
          <w:rFonts w:hint="eastAsia"/>
        </w:rPr>
        <w:t>其中</w:t>
      </w:r>
      <w:r>
        <w:t>E2</w:t>
      </w:r>
      <w:r>
        <w:rPr>
          <w:rFonts w:hint="eastAsia"/>
        </w:rPr>
        <w:t>、</w:t>
      </w:r>
      <w:r>
        <w:t>E4</w:t>
      </w:r>
      <w:r>
        <w:rPr>
          <w:rFonts w:hint="eastAsia"/>
        </w:rPr>
        <w:t>、</w:t>
      </w:r>
      <w:r>
        <w:t>W1</w:t>
      </w:r>
      <w:r>
        <w:rPr>
          <w:rFonts w:hint="eastAsia"/>
        </w:rPr>
        <w:t>、</w:t>
      </w:r>
      <w:r>
        <w:t>W2</w:t>
      </w:r>
      <w:r>
        <w:rPr>
          <w:rFonts w:hint="eastAsia"/>
        </w:rPr>
        <w:t>、</w:t>
      </w:r>
      <w:r>
        <w:t>W3</w:t>
      </w:r>
      <w:r>
        <w:rPr>
          <w:rFonts w:hint="eastAsia"/>
        </w:rPr>
        <w:t>和</w:t>
      </w:r>
      <w:r>
        <w:t>W7</w:t>
      </w:r>
      <w:r>
        <w:rPr>
          <w:rFonts w:hint="eastAsia"/>
        </w:rPr>
        <w:t>都位于黄茅海跨海通道施工区域中，</w:t>
      </w:r>
      <w:r>
        <w:t>E1</w:t>
      </w:r>
      <w:r>
        <w:rPr>
          <w:rFonts w:hint="eastAsia"/>
        </w:rPr>
        <w:t>、</w:t>
      </w:r>
      <w:r>
        <w:t>E3</w:t>
      </w:r>
      <w:r>
        <w:rPr>
          <w:rFonts w:hint="eastAsia"/>
        </w:rPr>
        <w:t>、</w:t>
      </w:r>
      <w:r>
        <w:t>W4</w:t>
      </w:r>
      <w:r>
        <w:rPr>
          <w:rFonts w:hint="eastAsia"/>
        </w:rPr>
        <w:t>、</w:t>
      </w:r>
      <w:r>
        <w:t>W5</w:t>
      </w:r>
      <w:r>
        <w:rPr>
          <w:rFonts w:hint="eastAsia"/>
        </w:rPr>
        <w:t>和</w:t>
      </w:r>
      <w:r>
        <w:t>W6</w:t>
      </w:r>
      <w:r>
        <w:rPr>
          <w:rFonts w:hint="eastAsia"/>
        </w:rPr>
        <w:t>位于施工道路旁边，其中</w:t>
      </w:r>
      <w:r>
        <w:t>W6</w:t>
      </w:r>
      <w:r>
        <w:rPr>
          <w:rFonts w:hint="eastAsia"/>
        </w:rPr>
        <w:t>距离施工通道最远，约</w:t>
      </w:r>
      <w:r>
        <w:t>200</w:t>
      </w:r>
      <w:r>
        <w:rPr>
          <w:rFonts w:hint="eastAsia"/>
        </w:rPr>
        <w:t>米。</w:t>
      </w:r>
      <w:r>
        <w:rPr>
          <w:rFonts w:hint="eastAsia"/>
        </w:rPr>
        <w:t>WS</w:t>
      </w:r>
      <w:r>
        <w:rPr>
          <w:rFonts w:hint="eastAsia"/>
        </w:rPr>
        <w:t>和</w:t>
      </w:r>
      <w:r>
        <w:rPr>
          <w:rFonts w:hint="eastAsia"/>
        </w:rPr>
        <w:t>WN</w:t>
      </w:r>
      <w:r>
        <w:rPr>
          <w:rFonts w:hint="eastAsia"/>
        </w:rPr>
        <w:t>区域远离噪声区，其中</w:t>
      </w:r>
      <w:r>
        <w:t>WS2</w:t>
      </w:r>
      <w:r>
        <w:rPr>
          <w:rFonts w:hint="eastAsia"/>
        </w:rPr>
        <w:t>与</w:t>
      </w:r>
      <w:r>
        <w:t>WS3</w:t>
      </w:r>
      <w:r>
        <w:rPr>
          <w:rFonts w:hint="eastAsia"/>
        </w:rPr>
        <w:t>位于沿海的马路边，都距离黄茅海跨海通道</w:t>
      </w:r>
      <w:r>
        <w:t>7km</w:t>
      </w:r>
      <w:r>
        <w:rPr>
          <w:rFonts w:hint="eastAsia"/>
        </w:rPr>
        <w:t>以上，</w:t>
      </w:r>
      <w:r>
        <w:rPr>
          <w:rFonts w:hint="eastAsia"/>
        </w:rPr>
        <w:t>WS1</w:t>
      </w:r>
      <w:r>
        <w:rPr>
          <w:rFonts w:hint="eastAsia"/>
        </w:rPr>
        <w:t>、</w:t>
      </w:r>
      <w:r>
        <w:t>WN1</w:t>
      </w:r>
      <w:r>
        <w:rPr>
          <w:rFonts w:hint="eastAsia"/>
        </w:rPr>
        <w:t>与</w:t>
      </w:r>
      <w:r>
        <w:t>WN2</w:t>
      </w:r>
      <w:r>
        <w:t>则</w:t>
      </w:r>
      <w:r>
        <w:rPr>
          <w:rFonts w:hint="eastAsia"/>
        </w:rPr>
        <w:t>位于村庄附近的自然区域，都距离黄茅海跨海通道</w:t>
      </w:r>
      <w:r>
        <w:t>2.5km</w:t>
      </w:r>
      <w:r>
        <w:rPr>
          <w:rFonts w:hint="eastAsia"/>
        </w:rPr>
        <w:t>以上。</w:t>
      </w:r>
      <w:r>
        <w:t>每个位置布置一台野外录音机</w:t>
      </w:r>
      <w:r>
        <w:rPr>
          <w:rFonts w:hint="eastAsia"/>
        </w:rPr>
        <w:t>，</w:t>
      </w:r>
      <w:r>
        <w:t>设备进行了防潮处理，采用太阳能供电，录音机设置为每</w:t>
      </w:r>
      <w:r>
        <w:t>20</w:t>
      </w:r>
      <w:r>
        <w:t>分钟录制</w:t>
      </w:r>
      <w:r>
        <w:rPr>
          <w:rFonts w:hint="eastAsia"/>
        </w:rPr>
        <w:t>1</w:t>
      </w:r>
      <w:r>
        <w:t>0</w:t>
      </w:r>
      <w:r>
        <w:t>分钟</w:t>
      </w:r>
      <w:r>
        <w:rPr>
          <w:rFonts w:hint="eastAsia"/>
        </w:rPr>
        <w:t>，</w:t>
      </w:r>
      <w:r>
        <w:t>格式为单通道</w:t>
      </w:r>
      <w:r>
        <w:t>16</w:t>
      </w:r>
      <w:r>
        <w:t>位的</w:t>
      </w:r>
      <w:r>
        <w:t>wav</w:t>
      </w:r>
      <w:r>
        <w:t>格式，采样率为</w:t>
      </w:r>
      <w:r>
        <w:t>44100 Hz</w:t>
      </w:r>
      <w:r>
        <w:rPr>
          <w:rFonts w:hint="eastAsia"/>
        </w:rPr>
        <w:t>。</w:t>
      </w:r>
      <w:r>
        <w:t>研究周期为</w:t>
      </w:r>
      <w:r>
        <w:t>2023</w:t>
      </w:r>
      <w:r>
        <w:t>年</w:t>
      </w:r>
      <w:r>
        <w:t>6</w:t>
      </w:r>
      <w:r>
        <w:t>月至</w:t>
      </w:r>
      <w:r>
        <w:rPr>
          <w:rFonts w:hint="eastAsia"/>
        </w:rPr>
        <w:t>2024</w:t>
      </w:r>
      <w:r>
        <w:rPr>
          <w:rFonts w:hint="eastAsia"/>
        </w:rPr>
        <w:t>年</w:t>
      </w:r>
      <w:r>
        <w:rPr>
          <w:rFonts w:hint="eastAsia"/>
        </w:rPr>
        <w:t>2</w:t>
      </w:r>
      <w:r>
        <w:t>月</w:t>
      </w:r>
      <w:r>
        <w:rPr>
          <w:rFonts w:hint="eastAsia"/>
        </w:rPr>
        <w:t>，共</w:t>
      </w:r>
      <w:r>
        <w:t>采集到约</w:t>
      </w:r>
      <w:r>
        <w:rPr>
          <w:rFonts w:hint="eastAsia"/>
        </w:rPr>
        <w:t>7.5</w:t>
      </w:r>
      <w:r>
        <w:t>TB</w:t>
      </w:r>
      <w:r>
        <w:t>的连续音频样本。</w:t>
      </w:r>
    </w:p>
    <w:p w:rsidR="008F2D46" w:rsidRDefault="00000000">
      <w:r>
        <w:rPr>
          <w:noProof/>
        </w:rPr>
        <w:lastRenderedPageBreak/>
        <w:drawing>
          <wp:inline distT="0" distB="0" distL="0" distR="0">
            <wp:extent cx="5274310" cy="2550160"/>
            <wp:effectExtent l="0" t="0" r="2540" b="2540"/>
            <wp:docPr id="20501887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88786" name="图片 7"/>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274310" cy="2550160"/>
                    </a:xfrm>
                    <a:prstGeom prst="rect">
                      <a:avLst/>
                    </a:prstGeom>
                  </pic:spPr>
                </pic:pic>
              </a:graphicData>
            </a:graphic>
          </wp:inline>
        </w:drawing>
      </w:r>
    </w:p>
    <w:p w:rsidR="008F2D46" w:rsidRDefault="00000000">
      <w:pPr>
        <w:pStyle w:val="a5"/>
      </w:pPr>
      <w:bookmarkStart w:id="77" w:name="_Ref157266261"/>
      <w:r>
        <w:t xml:space="preserve">Fig. </w:t>
      </w:r>
      <w:fldSimple w:instr=" SEQ Fig. \* ARABIC ">
        <w:r>
          <w:t>1</w:t>
        </w:r>
      </w:fldSimple>
      <w:bookmarkEnd w:id="77"/>
      <w:r>
        <w:t>. (</w:t>
      </w:r>
      <w:r>
        <w:rPr>
          <w:rFonts w:hint="eastAsia"/>
        </w:rPr>
        <w:t>a</w:t>
      </w:r>
      <w:r>
        <w:t>) Wildlife recorder installation. (</w:t>
      </w:r>
      <w:r>
        <w:rPr>
          <w:rFonts w:hint="eastAsia"/>
        </w:rPr>
        <w:t>b</w:t>
      </w:r>
      <w:r>
        <w:t xml:space="preserve">) Map illustrating locations where birdsong was recorded in </w:t>
      </w:r>
      <w:proofErr w:type="spellStart"/>
      <w:r>
        <w:t>Huangmaohai</w:t>
      </w:r>
      <w:proofErr w:type="spellEnd"/>
      <w:r>
        <w:t xml:space="preserve"> cross-sea passage.</w:t>
      </w:r>
    </w:p>
    <w:p w:rsidR="008F2D46" w:rsidRDefault="008F2D46"/>
    <w:p w:rsidR="008F2D46" w:rsidRDefault="00000000">
      <w:r>
        <w:t>1.2 Self-built</w:t>
      </w:r>
      <w:r>
        <w:t>鸟声识别</w:t>
      </w:r>
      <w:r>
        <w:t>dataset</w:t>
      </w:r>
    </w:p>
    <w:p w:rsidR="008F2D46" w:rsidRDefault="00000000">
      <w:r>
        <w:t>在进行训练之前</w:t>
      </w:r>
      <w:r>
        <w:rPr>
          <w:rFonts w:hint="eastAsia"/>
        </w:rPr>
        <w:t>，</w:t>
      </w:r>
      <w:r>
        <w:t>需要构建一个覆盖江门台山市和珠海金湾区的所有鸟类的鸟声数据集。从中国观鸟记录中心</w:t>
      </w:r>
      <w:r>
        <w:fldChar w:fldCharType="begin"/>
      </w:r>
      <w:r>
        <w:instrText xml:space="preserve"> ADDIN EN.CITE &lt;EndNote&gt;&lt;Cite ExcludeAuth="1" ExcludeYear="1"&gt;&lt;RecNum&gt;84&lt;/RecNum&gt;&lt;record&gt;&lt;rec-number&gt;84&lt;/rec-number&gt;&lt;foreign-keys&gt;&lt;key app="EN" db-id="vadpv9w5usxasbesva9p5wf0xds9zt2evsat" timestamp="1710312130"&gt;84&lt;/key&gt;&lt;/foreign-keys&gt;&lt;ref-type name="Web Page"&gt;12&lt;/ref-type&gt;&lt;contributors&gt;&lt;/contributors&gt;&lt;titles&gt;&lt;title&gt;China Bird Watching Record Center&lt;/title&gt;&lt;/titles&gt;&lt;number&gt;(accessed 16 March 2023)&lt;/number&gt;&lt;dates&gt;&lt;/dates&gt;&lt;pub-location&gt;https://www.birdreport.cn/&lt;/pub-location&gt;&lt;urls&gt;&lt;related-urls&gt;&lt;url&gt;https://www.birdreport.cn/&lt;/url&gt;&lt;/related-urls&gt;&lt;/urls&gt;&lt;/record&gt;&lt;/Cite&gt;&lt;/EndNote&gt;</w:instrText>
      </w:r>
      <w:r>
        <w:fldChar w:fldCharType="end"/>
      </w:r>
      <w:r>
        <w:t>可</w:t>
      </w:r>
      <w:r>
        <w:rPr>
          <w:rFonts w:hint="eastAsia"/>
        </w:rPr>
        <w:t>获取</w:t>
      </w:r>
      <w:r>
        <w:t>两个地区记录到的鸟种目录</w:t>
      </w:r>
      <w:r>
        <w:rPr>
          <w:rFonts w:hint="eastAsia"/>
        </w:rPr>
        <w:t>，共</w:t>
      </w:r>
      <w:r>
        <w:t>179</w:t>
      </w:r>
      <w:r>
        <w:t>种，然后在</w:t>
      </w:r>
      <w:r>
        <w:t>Xeno−Canto</w:t>
      </w:r>
      <w:r>
        <w:fldChar w:fldCharType="begin"/>
      </w:r>
      <w:r>
        <w:instrText xml:space="preserve"> ADDIN EN.CITE &lt;EndNote&gt;&lt;Cite ExcludeAuth="1" ExcludeYear="1"&gt;&lt;RecNum&gt;85&lt;/RecNum&gt;&lt;record&gt;&lt;rec-number&gt;85&lt;/rec-number&gt;&lt;foreign-keys&gt;&lt;key app="EN" db-id="vadpv9w5usxasbesva9p5wf0xds9zt2evsat" timestamp="1710312318"&gt;85&lt;/key&gt;&lt;/foreign-keys&gt;&lt;ref-type name="Web Page"&gt;12&lt;/ref-type&gt;&lt;contributors&gt;&lt;/contributors&gt;&lt;titles&gt;&lt;title&gt;Xeno-canto&lt;/title&gt;&lt;/titles&gt;&lt;pages&gt;World wild bird sounds network(accessed 6 May 2023)&lt;/pages&gt;&lt;number&gt;(accessed 6 May 2023)&lt;/number&gt;&lt;dates&gt;&lt;/dates&gt;&lt;pub-location&gt;https://www.xeno-canto.org&lt;/pub-location&gt;&lt;urls&gt;&lt;related-urls&gt;&lt;url&gt;https://xeno-canto.org/&lt;/url&gt;&lt;/related-urls&gt;&lt;/urls&gt;&lt;/record&gt;&lt;/Cite&gt;&lt;/EndNote&gt;</w:instrText>
      </w:r>
      <w:r>
        <w:fldChar w:fldCharType="end"/>
      </w:r>
      <w:r>
        <w:t>中下载对应鸟种的音频文件，发现大部分在长度</w:t>
      </w:r>
      <w:r>
        <w:t>2s</w:t>
      </w:r>
      <w:r>
        <w:t>到</w:t>
      </w:r>
      <w:r>
        <w:t>5min</w:t>
      </w:r>
      <w:r>
        <w:t>内，以及存在</w:t>
      </w:r>
      <w:r>
        <w:rPr>
          <w:rFonts w:hint="eastAsia"/>
        </w:rPr>
        <w:t>以下</w:t>
      </w:r>
      <w:r>
        <w:t>问题（</w:t>
      </w:r>
      <w:r>
        <w:t>1</w:t>
      </w:r>
      <w:r>
        <w:t>）因为每条音频都是上传者自行进行注释，可能并不准确</w:t>
      </w:r>
      <w:r>
        <w:rPr>
          <w:rFonts w:hint="eastAsia"/>
        </w:rPr>
        <w:t>，</w:t>
      </w:r>
      <w:r>
        <w:t>所以要进行验证尽量减小错误标签带来的误差。（</w:t>
      </w:r>
      <w:r>
        <w:t>2</w:t>
      </w:r>
      <w:r>
        <w:t>）对于较长的音频，其他噪声和无声部分占取整条音频文件的大部分，鸟叫声的</w:t>
      </w:r>
      <w:proofErr w:type="gramStart"/>
      <w:r>
        <w:t>占比较</w:t>
      </w:r>
      <w:proofErr w:type="gramEnd"/>
      <w:r>
        <w:t>小，因此需要对长音频进行人工截取以</w:t>
      </w:r>
      <w:proofErr w:type="gramStart"/>
      <w:r>
        <w:t>消除长</w:t>
      </w:r>
      <w:proofErr w:type="gramEnd"/>
      <w:r>
        <w:t>时间无用片段。</w:t>
      </w:r>
    </w:p>
    <w:p w:rsidR="008F2D46" w:rsidRDefault="00000000">
      <w:r>
        <w:t>为了解决</w:t>
      </w:r>
      <w:r>
        <w:rPr>
          <w:rFonts w:hint="eastAsia"/>
        </w:rPr>
        <w:t>这</w:t>
      </w:r>
      <w:r>
        <w:t>两种问题，人工检查所有数据的频谱图和波形图，过滤一些低质量以及错误标签的音频，对长音频每</w:t>
      </w:r>
      <w:r>
        <w:rPr>
          <w:rFonts w:hint="eastAsia"/>
        </w:rPr>
        <w:t>3</w:t>
      </w:r>
      <w:r>
        <w:t>0s</w:t>
      </w:r>
      <w:r>
        <w:t>切割一次</w:t>
      </w:r>
      <w:r>
        <w:rPr>
          <w:rFonts w:hint="eastAsia"/>
        </w:rPr>
        <w:t>，若</w:t>
      </w:r>
      <w:r>
        <w:t>最后一段不足</w:t>
      </w:r>
      <w:r>
        <w:rPr>
          <w:rFonts w:hint="eastAsia"/>
        </w:rPr>
        <w:t>3</w:t>
      </w:r>
      <w:r>
        <w:t>0s</w:t>
      </w:r>
      <w:r>
        <w:t>的音频大于</w:t>
      </w:r>
      <w:r>
        <w:rPr>
          <w:rFonts w:hint="eastAsia"/>
        </w:rPr>
        <w:t>1</w:t>
      </w:r>
      <w:r>
        <w:t>5s</w:t>
      </w:r>
      <w:r>
        <w:t>时则保留</w:t>
      </w:r>
      <w:r>
        <w:rPr>
          <w:rFonts w:hint="eastAsia"/>
        </w:rPr>
        <w:t>，</w:t>
      </w:r>
      <w:r>
        <w:t>低于</w:t>
      </w:r>
      <w:r>
        <w:rPr>
          <w:rFonts w:hint="eastAsia"/>
        </w:rPr>
        <w:t>1</w:t>
      </w:r>
      <w:r>
        <w:t>5s</w:t>
      </w:r>
      <w:r>
        <w:t>则舍弃</w:t>
      </w:r>
      <w:r>
        <w:rPr>
          <w:rFonts w:hint="eastAsia"/>
        </w:rPr>
        <w:t>；</w:t>
      </w:r>
      <w:r>
        <w:t>删除长度小于</w:t>
      </w:r>
      <w:r>
        <w:t>2s</w:t>
      </w:r>
      <w:r>
        <w:t>的原始音频片段。最后得到超过</w:t>
      </w:r>
      <w:r>
        <w:t xml:space="preserve"> 350 </w:t>
      </w:r>
      <w:r>
        <w:t>小时的鸟声音频片段，共</w:t>
      </w:r>
      <w:r>
        <w:t>58249</w:t>
      </w:r>
      <w:r>
        <w:t>个样本，命名为</w:t>
      </w:r>
      <w:r>
        <w:t>HMH</w:t>
      </w:r>
      <w:r>
        <w:t>（黄茅海）数据集。</w:t>
      </w:r>
    </w:p>
    <w:p w:rsidR="008F2D46" w:rsidRDefault="00000000">
      <w:r>
        <w:rPr>
          <w:rFonts w:hint="eastAsia"/>
        </w:rPr>
        <w:t>2</w:t>
      </w:r>
      <w:r>
        <w:t xml:space="preserve"> </w:t>
      </w:r>
      <w:proofErr w:type="spellStart"/>
      <w:r>
        <w:t>Methods</w:t>
      </w:r>
      <w:ins w:id="78" w:author="H" w:date="2024-12-03T15:30:00Z">
        <w:r>
          <w:rPr>
            <w:rFonts w:hint="eastAsia"/>
          </w:rPr>
          <w:t>ttina</w:t>
        </w:r>
      </w:ins>
      <w:proofErr w:type="spellEnd"/>
    </w:p>
    <w:p w:rsidR="008F2D46" w:rsidRDefault="00000000">
      <w:r>
        <w:t>2.1</w:t>
      </w:r>
      <w:r>
        <w:t>鸟声识别整体方案框架</w:t>
      </w:r>
    </w:p>
    <w:p w:rsidR="008F2D46" w:rsidRDefault="00000000">
      <w:r>
        <w:t>鸟声识别整体方案如</w:t>
      </w:r>
      <w:r>
        <w:fldChar w:fldCharType="begin"/>
      </w:r>
      <w:r>
        <w:instrText xml:space="preserve"> REF _Ref157266231 \h  \* MERGEFORMAT </w:instrText>
      </w:r>
      <w:r>
        <w:fldChar w:fldCharType="separate"/>
      </w:r>
      <w:r>
        <w:t>Fig. 2</w:t>
      </w:r>
      <w:r>
        <w:fldChar w:fldCharType="end"/>
      </w:r>
      <w:r>
        <w:t>所示。由于录音中包含有</w:t>
      </w:r>
      <w:r>
        <w:rPr>
          <w:rFonts w:hint="eastAsia"/>
        </w:rPr>
        <w:t>许多</w:t>
      </w:r>
      <w:r>
        <w:t>不含鸟声的片段</w:t>
      </w:r>
      <w:r>
        <w:rPr>
          <w:rFonts w:hint="eastAsia"/>
        </w:rPr>
        <w:t>，</w:t>
      </w:r>
      <w:r>
        <w:t>如直接用于识别可能导致大量的误判和错判</w:t>
      </w:r>
      <w:r>
        <w:rPr>
          <w:rFonts w:hint="eastAsia"/>
        </w:rPr>
        <w:t>，</w:t>
      </w:r>
      <w:r>
        <w:t>所以首先使用鸟声事件检测的竞赛</w:t>
      </w:r>
      <w:r>
        <w:t>Bird audio detection challenge 2018 - DCASE Task 3</w:t>
      </w:r>
      <w:r>
        <w:fldChar w:fldCharType="begin"/>
      </w:r>
      <w:r>
        <w:instrText xml:space="preserve"> ADDIN EN.CITE &lt;EndNote&gt;&lt;Cite ExcludeAuth="1" ExcludeYear="1"&gt;&lt;RecNum&gt;86&lt;/RecNum&gt;&lt;record&gt;&lt;rec-number&gt;86&lt;/rec-number&gt;&lt;foreign-keys&gt;&lt;key app="EN" db-id="vadpv9w5usxasbesva9p5wf0xds9zt2evsat" timestamp="1710312460"&gt;86&lt;/key&gt;&lt;/foreign-keys&gt;&lt;ref-type name="Web Page"&gt;12&lt;/ref-type&gt;&lt;contributors&gt;&lt;/contributors&gt;&lt;titles&gt;&lt;title&gt;DCASE2018&lt;/title&gt;&lt;/titles&gt;&lt;number&gt;(accessed 21 April 2023)&lt;/number&gt;&lt;dates&gt;&lt;/dates&gt;&lt;pub-location&gt;https://dcase.community/challenge2018/task-bird-audio-detection&lt;/pub-location&gt;&lt;urls&gt;&lt;related-urls&gt;&lt;url&gt;https://dcase.community/challenge2018/task-bird-audio-detection&lt;/url&gt;&lt;/related-urls&gt;&lt;/urls&gt;&lt;/record&gt;&lt;/Cite&gt;&lt;/EndNote&gt;</w:instrText>
      </w:r>
      <w:r>
        <w:fldChar w:fldCharType="end"/>
      </w:r>
      <w:r>
        <w:t>中获取的三个数据集训练鸟声事件检测模型，用于</w:t>
      </w:r>
      <w:r>
        <w:rPr>
          <w:rFonts w:hint="eastAsia"/>
        </w:rPr>
        <w:t>从</w:t>
      </w:r>
      <w:r>
        <w:rPr>
          <w:rFonts w:hint="eastAsia"/>
        </w:rPr>
        <w:t>1</w:t>
      </w:r>
      <w:r>
        <w:t>6</w:t>
      </w:r>
      <w:r>
        <w:t>个记录点采集的</w:t>
      </w:r>
      <w:r>
        <w:rPr>
          <w:rFonts w:hint="eastAsia"/>
        </w:rPr>
        <w:t>录音</w:t>
      </w:r>
      <w:r>
        <w:t>音频挑选出有效的鸟声数据，</w:t>
      </w:r>
      <w:r>
        <w:rPr>
          <w:rFonts w:hint="eastAsia"/>
        </w:rPr>
        <w:t>同时</w:t>
      </w:r>
      <w:r>
        <w:t>挑选出一些背景噪声数据用于后面的识别模型的数据增强。然后将构建好的鸟声识别</w:t>
      </w:r>
      <w:r>
        <w:t>MHM</w:t>
      </w:r>
      <w:r>
        <w:t>数据</w:t>
      </w:r>
      <w:proofErr w:type="gramStart"/>
      <w:r>
        <w:t>集用于</w:t>
      </w:r>
      <w:proofErr w:type="gramEnd"/>
      <w:r>
        <w:t>训练鸟声识别模型，对有效鸟声数据进行识别得到数据类别标签。</w:t>
      </w:r>
      <w:r>
        <w:rPr>
          <w:rFonts w:hint="eastAsia"/>
        </w:rPr>
        <w:t>同时，</w:t>
      </w:r>
      <w:r>
        <w:t>从现场实录音频样本提取出一些高质量样本制作成验证集，用于验证各个模型在复杂声学场景下的识别性能，最后挑选出性能最好的模型对所有实测音频样本进行识别。</w:t>
      </w:r>
    </w:p>
    <w:p w:rsidR="008F2D46" w:rsidRDefault="00000000">
      <w:r>
        <w:rPr>
          <w:noProof/>
        </w:rPr>
        <w:lastRenderedPageBreak/>
        <w:drawing>
          <wp:inline distT="0" distB="0" distL="0" distR="0">
            <wp:extent cx="5274310" cy="2174240"/>
            <wp:effectExtent l="0" t="0" r="2540" b="0"/>
            <wp:docPr id="952581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81133" name="图片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274310" cy="2174240"/>
                    </a:xfrm>
                    <a:prstGeom prst="rect">
                      <a:avLst/>
                    </a:prstGeom>
                  </pic:spPr>
                </pic:pic>
              </a:graphicData>
            </a:graphic>
          </wp:inline>
        </w:drawing>
      </w:r>
    </w:p>
    <w:p w:rsidR="008F2D46" w:rsidRDefault="00000000">
      <w:pPr>
        <w:pStyle w:val="a5"/>
        <w:rPr>
          <w:sz w:val="24"/>
          <w:szCs w:val="24"/>
        </w:rPr>
      </w:pPr>
      <w:bookmarkStart w:id="79" w:name="_Ref157266231"/>
      <w:bookmarkStart w:id="80" w:name="_Ref157266219"/>
      <w:r>
        <w:t xml:space="preserve">Fig. </w:t>
      </w:r>
      <w:fldSimple w:instr=" SEQ Fig. \* ARABIC ">
        <w:r>
          <w:t>2</w:t>
        </w:r>
      </w:fldSimple>
      <w:bookmarkEnd w:id="79"/>
      <w:r>
        <w:t xml:space="preserve">. </w:t>
      </w:r>
      <w:r>
        <w:rPr>
          <w:rFonts w:hint="eastAsia"/>
        </w:rPr>
        <w:t>R</w:t>
      </w:r>
      <w:r>
        <w:t>esearch protocol for bird sound recognition.</w:t>
      </w:r>
      <w:bookmarkEnd w:id="80"/>
    </w:p>
    <w:p w:rsidR="008F2D46" w:rsidRDefault="00000000">
      <w:r>
        <w:t>2.1.1</w:t>
      </w:r>
      <w:r>
        <w:t>声学特征提取</w:t>
      </w:r>
    </w:p>
    <w:p w:rsidR="008F2D46" w:rsidRDefault="00000000">
      <w:r>
        <w:t>在鸟声识别的流程中，特征提取是一个至关重要的步骤。它的主要任务是从鸟声信号中提取声学特性，以凸显不同鸟种之间声音的特征，并清除冗余信息。此外，特征提取的结果将被用作后续分类器的输入，用于对鸟声信号进行分类。</w:t>
      </w:r>
    </w:p>
    <w:p w:rsidR="008F2D46" w:rsidRDefault="00000000">
      <w:r>
        <w:t>在时域中，音频信号呈现一维波形，这使得难以区分不同鸟类发出的叫声</w:t>
      </w:r>
      <w:r>
        <w:rPr>
          <w:rFonts w:hint="eastAsia"/>
        </w:rPr>
        <w:t>。</w:t>
      </w:r>
      <w:proofErr w:type="gramStart"/>
      <w:r>
        <w:t>语谱图</w:t>
      </w:r>
      <w:proofErr w:type="gramEnd"/>
      <w:r>
        <w:t>提供了更直观的时间和频率上的信号分布，各种鸟声</w:t>
      </w:r>
      <w:proofErr w:type="gramStart"/>
      <w:r>
        <w:t>在</w:t>
      </w:r>
      <w:r>
        <w:rPr>
          <w:rFonts w:hint="eastAsia"/>
        </w:rPr>
        <w:t>语</w:t>
      </w:r>
      <w:r>
        <w:t>谱图</w:t>
      </w:r>
      <w:proofErr w:type="gramEnd"/>
      <w:r>
        <w:t>中表现出独特的声纹，更有利于它们的区分</w:t>
      </w:r>
      <w:r>
        <w:rPr>
          <w:rFonts w:hint="eastAsia"/>
        </w:rPr>
        <w:t>，</w:t>
      </w:r>
      <w:r>
        <w:t>但是</w:t>
      </w:r>
      <w:proofErr w:type="gramStart"/>
      <w:r>
        <w:t>语谱图数据维</w:t>
      </w:r>
      <w:proofErr w:type="gramEnd"/>
      <w:r>
        <w:t>度高，高频部分含有较多冗余信息，所以通常采用</w:t>
      </w:r>
      <w:r>
        <w:t>Mel</w:t>
      </w:r>
      <w:r>
        <w:t>滤波器组进行滤波，得到</w:t>
      </w:r>
      <w:proofErr w:type="spellStart"/>
      <w:r>
        <w:rPr>
          <w:rFonts w:hint="eastAsia"/>
        </w:rPr>
        <w:t>f</w:t>
      </w:r>
      <w:r>
        <w:t>bank</w:t>
      </w:r>
      <w:proofErr w:type="spellEnd"/>
      <w:r>
        <w:t>特征</w:t>
      </w:r>
      <w:r>
        <w:rPr>
          <w:rFonts w:hint="eastAsia"/>
        </w:rPr>
        <w:t>。</w:t>
      </w:r>
      <w:r>
        <w:t>虽然</w:t>
      </w:r>
      <w:proofErr w:type="spellStart"/>
      <w:r>
        <w:rPr>
          <w:rFonts w:hint="eastAsia"/>
        </w:rPr>
        <w:t>f</w:t>
      </w:r>
      <w:r>
        <w:t>bank</w:t>
      </w:r>
      <w:proofErr w:type="spellEnd"/>
      <w:r>
        <w:t>特征在频率维度上减少了一半，</w:t>
      </w:r>
      <w:r>
        <w:rPr>
          <w:rFonts w:hint="eastAsia"/>
        </w:rPr>
        <w:t>但</w:t>
      </w:r>
      <w:proofErr w:type="gramStart"/>
      <w:r>
        <w:t>与语谱图</w:t>
      </w:r>
      <w:proofErr w:type="gramEnd"/>
      <w:r>
        <w:t>相比，音频信息仍可以较好地保留。因此，本文选择</w:t>
      </w:r>
      <w:proofErr w:type="spellStart"/>
      <w:r>
        <w:rPr>
          <w:rFonts w:hint="eastAsia"/>
        </w:rPr>
        <w:t>f</w:t>
      </w:r>
      <w:r>
        <w:t>bank</w:t>
      </w:r>
      <w:proofErr w:type="spellEnd"/>
      <w:r>
        <w:t>特征作为鸟声事件检测和鸟声识别模型的声学特征。</w:t>
      </w:r>
      <w:r>
        <w:t xml:space="preserve">Initially, all audio samples are resampled to 32kHz and compensated for the loss of high-frequency components through pre-emphasis. Subsequently, frame segmentation with windowing is performed, followed by </w:t>
      </w:r>
      <w:r>
        <w:rPr>
          <w:rFonts w:hint="eastAsia"/>
        </w:rPr>
        <w:t>Fast</w:t>
      </w:r>
      <w:r>
        <w:t xml:space="preserve"> Fourier transform, resulting in the magnitude spectrum. Next, the </w:t>
      </w:r>
      <w:proofErr w:type="spellStart"/>
      <w:r>
        <w:rPr>
          <w:rFonts w:hint="eastAsia"/>
        </w:rPr>
        <w:t>f</w:t>
      </w:r>
      <w:r>
        <w:t>bank</w:t>
      </w:r>
      <w:proofErr w:type="spellEnd"/>
      <w:r>
        <w:t xml:space="preserve"> feature is extracted for each frame, employing 80 </w:t>
      </w:r>
      <w:proofErr w:type="spellStart"/>
      <w:r>
        <w:t>mel</w:t>
      </w:r>
      <w:proofErr w:type="spellEnd"/>
      <w:r>
        <w:t xml:space="preserve">-scale filters covering the frequency range from 0 to 16000 Hz. A logarithm is then applied to the amplitude to obtain the </w:t>
      </w:r>
      <w:proofErr w:type="spellStart"/>
      <w:r>
        <w:t>fbank</w:t>
      </w:r>
      <w:proofErr w:type="spellEnd"/>
      <w:r>
        <w:t xml:space="preserve"> feature, with a window length of 25 </w:t>
      </w:r>
      <w:proofErr w:type="spellStart"/>
      <w:r>
        <w:t>ms</w:t>
      </w:r>
      <w:proofErr w:type="spellEnd"/>
      <w:r>
        <w:t xml:space="preserve"> and a window shift of 10 </w:t>
      </w:r>
      <w:proofErr w:type="spellStart"/>
      <w:r>
        <w:t>ms</w:t>
      </w:r>
      <w:r>
        <w:rPr>
          <w:rFonts w:hint="eastAsia"/>
        </w:rPr>
        <w:t>.</w:t>
      </w:r>
      <w:proofErr w:type="spellEnd"/>
    </w:p>
    <w:p w:rsidR="008F2D46" w:rsidRDefault="008F2D46"/>
    <w:p w:rsidR="008F2D46" w:rsidRDefault="00000000">
      <w:r>
        <w:t xml:space="preserve">2.1.2 </w:t>
      </w:r>
      <w:r>
        <w:t>鸟声识别</w:t>
      </w:r>
      <w:bookmarkStart w:id="81" w:name="_Hlk159235320"/>
      <w:r>
        <w:t>网络</w:t>
      </w:r>
      <w:r>
        <w:t>Network Architecture</w:t>
      </w:r>
      <w:bookmarkEnd w:id="81"/>
    </w:p>
    <w:p w:rsidR="008F2D46" w:rsidRDefault="00000000">
      <w:r>
        <w:t>本文的鸟声识别使用</w:t>
      </w:r>
      <w:r>
        <w:t>ECAPA-TDNN</w:t>
      </w:r>
      <w:r>
        <w:t>模型。</w:t>
      </w:r>
      <w:r>
        <w:t>ECAPA-TDNN</w:t>
      </w:r>
      <w:r>
        <w:t>是基于时间延迟神经网络</w:t>
      </w:r>
      <w:r>
        <w:t>(Time Delay Neural Network</w:t>
      </w:r>
      <w:r>
        <w:t>，</w:t>
      </w:r>
      <w:r>
        <w:t>TDNN)</w:t>
      </w:r>
      <w:r>
        <w:t>的神经网络，是目前最好的说话人识别单体模型之一。它在</w:t>
      </w:r>
      <w:r>
        <w:t>TDNN</w:t>
      </w:r>
      <w:r>
        <w:t>的基础上进一步利用了膨胀卷积，还引入</w:t>
      </w:r>
      <w:r>
        <w:t>Res2Net</w:t>
      </w:r>
      <w:r>
        <w:t>，从而获得多尺度的上下文信息，并加入</w:t>
      </w:r>
      <w:proofErr w:type="spellStart"/>
      <w:r>
        <w:t>SENet</w:t>
      </w:r>
      <w:proofErr w:type="spellEnd"/>
      <w:r>
        <w:t>模块让神经网络自行学习每个特征通道的权重。因此</w:t>
      </w:r>
      <w:r>
        <w:t>ECAPA-TDNN</w:t>
      </w:r>
      <w:r>
        <w:t>网络相对于</w:t>
      </w:r>
      <w:proofErr w:type="spellStart"/>
      <w:r>
        <w:t>ResNet</w:t>
      </w:r>
      <w:proofErr w:type="spellEnd"/>
      <w:r>
        <w:t>和</w:t>
      </w:r>
      <w:proofErr w:type="spellStart"/>
      <w:r>
        <w:t>MobileNet</w:t>
      </w:r>
      <w:proofErr w:type="spellEnd"/>
      <w:r>
        <w:t>等网络可以提取更细微的语音特征，这对于辨识多类别鸟声之间的细微差异非常有帮助。</w:t>
      </w:r>
    </w:p>
    <w:p w:rsidR="008F2D46" w:rsidRDefault="00000000">
      <w:r>
        <w:fldChar w:fldCharType="begin"/>
      </w:r>
      <w:r>
        <w:instrText xml:space="preserve"> REF _Ref159235730 \h </w:instrText>
      </w:r>
      <w:r>
        <w:fldChar w:fldCharType="separate"/>
      </w:r>
      <w:r>
        <w:t xml:space="preserve">Fig. </w:t>
      </w:r>
      <w:r>
        <w:rPr>
          <w:rFonts w:hint="eastAsia"/>
        </w:rPr>
        <w:t>3</w:t>
      </w:r>
      <w:r>
        <w:t xml:space="preserve"> </w:t>
      </w:r>
      <w:r>
        <w:fldChar w:fldCharType="end"/>
      </w:r>
      <w:r>
        <w:rPr>
          <w:rFonts w:hint="eastAsia"/>
        </w:rPr>
        <w:t>(</w:t>
      </w:r>
      <w:r>
        <w:t>a)</w:t>
      </w:r>
      <w:r>
        <w:t>所示的</w:t>
      </w:r>
      <w:r>
        <w:t>SE-Res2Block</w:t>
      </w:r>
      <w:r>
        <w:t>将</w:t>
      </w:r>
      <w:r>
        <w:t>Res2Net</w:t>
      </w:r>
      <w:r>
        <w:t>与</w:t>
      </w:r>
      <w:proofErr w:type="spellStart"/>
      <w:r>
        <w:t>SENet</w:t>
      </w:r>
      <w:proofErr w:type="spellEnd"/>
      <w:r>
        <w:t>组合起来，其中扩张卷积包含</w:t>
      </w:r>
      <w:r>
        <w:t xml:space="preserve"> 1 </w:t>
      </w:r>
      <w:r>
        <w:t>帧上下文的前后密集层。第一个密集层可用于减少特征维度，而第二个密集层则将特征数量恢复到原始维度。接下来是一个</w:t>
      </w:r>
      <w:r>
        <w:t>SE</w:t>
      </w:r>
      <w:r>
        <w:t>块来缩放每个通道。整个装置由跳跃连接覆盖。同时</w:t>
      </w:r>
      <w:r>
        <w:t>Res2Net</w:t>
      </w:r>
      <w:r>
        <w:t>模块增强了中央卷积层，使其可以通过在内部构建分层残差连接来处理多尺度特征。该模块的集成提高了性能，同时显着减少了模型参数的数量。</w:t>
      </w:r>
    </w:p>
    <w:p w:rsidR="008F2D46" w:rsidRDefault="00000000">
      <w:r>
        <w:rPr>
          <w:rFonts w:hint="eastAsia"/>
        </w:rPr>
        <w:t>对于每一帧，提出的系统连接所有</w:t>
      </w:r>
      <w:r>
        <w:t xml:space="preserve"> SE-Res2Block </w:t>
      </w:r>
      <w:r>
        <w:rPr>
          <w:rFonts w:hint="eastAsia"/>
        </w:rPr>
        <w:t>的输出特征图。在多层特征聚合（</w:t>
      </w:r>
      <w:r>
        <w:t>MFA</w:t>
      </w:r>
      <w:r>
        <w:rPr>
          <w:rFonts w:hint="eastAsia"/>
        </w:rPr>
        <w:t>）之后，密集层处理连接的信息以生成用于注意统计池的特征。将每个</w:t>
      </w:r>
      <w:r>
        <w:t>SE-Res2Block</w:t>
      </w:r>
      <w:r>
        <w:rPr>
          <w:rFonts w:hint="eastAsia"/>
        </w:rPr>
        <w:t>中的残差连接定义为所有</w:t>
      </w:r>
      <w:proofErr w:type="gramStart"/>
      <w:r>
        <w:rPr>
          <w:rFonts w:hint="eastAsia"/>
        </w:rPr>
        <w:t>先前块</w:t>
      </w:r>
      <w:proofErr w:type="gramEnd"/>
      <w:r>
        <w:rPr>
          <w:rFonts w:hint="eastAsia"/>
        </w:rPr>
        <w:t>的输出之和实现多层信息的利用，并选择对特征图求和而不是串联来限制模型参数计数。所提出的</w:t>
      </w:r>
      <w:r>
        <w:t>ECAPA-TDNN</w:t>
      </w:r>
      <w:r>
        <w:rPr>
          <w:rFonts w:hint="eastAsia"/>
        </w:rPr>
        <w:t>模型结构如</w:t>
      </w:r>
      <w:r>
        <w:fldChar w:fldCharType="begin"/>
      </w:r>
      <w:r>
        <w:instrText xml:space="preserve"> REF _Ref159235730 \h </w:instrText>
      </w:r>
      <w:r>
        <w:fldChar w:fldCharType="separate"/>
      </w:r>
      <w:r>
        <w:t xml:space="preserve">Fig. 3 </w:t>
      </w:r>
      <w:r>
        <w:fldChar w:fldCharType="end"/>
      </w:r>
      <w:r>
        <w:t>(b)</w:t>
      </w:r>
      <w:r>
        <w:rPr>
          <w:rFonts w:hint="eastAsia"/>
        </w:rPr>
        <w:t>所示。</w:t>
      </w:r>
    </w:p>
    <w:p w:rsidR="008F2D46" w:rsidRDefault="00000000">
      <w:r>
        <w:lastRenderedPageBreak/>
        <w:t>在</w:t>
      </w:r>
      <w:r>
        <w:t>ECAPA-TDNN</w:t>
      </w:r>
      <w:r>
        <w:t>模型的输出</w:t>
      </w:r>
      <w:proofErr w:type="gramStart"/>
      <w:r>
        <w:t>接上全</w:t>
      </w:r>
      <w:proofErr w:type="gramEnd"/>
      <w:r>
        <w:t>连接层，</w:t>
      </w:r>
      <w:proofErr w:type="gramStart"/>
      <w:r>
        <w:t>把特征</w:t>
      </w:r>
      <w:proofErr w:type="gramEnd"/>
      <w:r>
        <w:t>空间映射到鸟声样本类别空间，其结构图见图</w:t>
      </w:r>
      <w:r>
        <w:rPr>
          <w:rFonts w:hint="eastAsia"/>
        </w:rPr>
        <w:t>3</w:t>
      </w:r>
      <w:r>
        <w:rPr>
          <w:rFonts w:hint="eastAsia"/>
        </w:rPr>
        <w:t>（</w:t>
      </w:r>
      <w:r>
        <w:rPr>
          <w:rFonts w:hint="eastAsia"/>
        </w:rPr>
        <w:t>c</w:t>
      </w:r>
      <w:r>
        <w:rPr>
          <w:rFonts w:hint="eastAsia"/>
        </w:rPr>
        <w:t>）</w:t>
      </w:r>
      <w:r>
        <w:t>。鸟声识别模型最后的全连接层的输出有</w:t>
      </w:r>
      <w:r>
        <w:t>179</w:t>
      </w:r>
      <w:r>
        <w:t>个节点，其输出的数值经过</w:t>
      </w:r>
      <w:proofErr w:type="spellStart"/>
      <w:r>
        <w:t>softmax</w:t>
      </w:r>
      <w:proofErr w:type="spellEnd"/>
      <w:r>
        <w:t>函数后分别表示</w:t>
      </w:r>
      <w:r>
        <w:t>179</w:t>
      </w:r>
      <w:r>
        <w:t>种鸟类的概率。</w:t>
      </w:r>
    </w:p>
    <w:p w:rsidR="008F2D46" w:rsidRDefault="00000000">
      <w:r>
        <w:rPr>
          <w:noProof/>
        </w:rPr>
        <w:drawing>
          <wp:inline distT="0" distB="0" distL="0" distR="0">
            <wp:extent cx="5274310" cy="6795770"/>
            <wp:effectExtent l="0" t="0" r="2540" b="5080"/>
            <wp:docPr id="7598882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88292" name="图片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274310" cy="6795770"/>
                    </a:xfrm>
                    <a:prstGeom prst="rect">
                      <a:avLst/>
                    </a:prstGeom>
                  </pic:spPr>
                </pic:pic>
              </a:graphicData>
            </a:graphic>
          </wp:inline>
        </w:drawing>
      </w:r>
    </w:p>
    <w:p w:rsidR="008F2D46" w:rsidRDefault="00000000">
      <w:pPr>
        <w:pStyle w:val="a5"/>
      </w:pPr>
      <w:bookmarkStart w:id="82" w:name="_Ref159235730"/>
      <w:r>
        <w:t xml:space="preserve">Fig. </w:t>
      </w:r>
      <w:r>
        <w:rPr>
          <w:rFonts w:hint="eastAsia"/>
        </w:rPr>
        <w:t>3</w:t>
      </w:r>
      <w:r>
        <w:t>. The network architecture of SE-Res2Block</w:t>
      </w:r>
      <w:r>
        <w:rPr>
          <w:rFonts w:hint="eastAsia"/>
        </w:rPr>
        <w:t>、</w:t>
      </w:r>
      <w:r>
        <w:t>ECAPA-TDNN</w:t>
      </w:r>
      <w:r>
        <w:rPr>
          <w:rFonts w:hint="eastAsia"/>
        </w:rPr>
        <w:t xml:space="preserve"> and </w:t>
      </w:r>
      <w:r>
        <w:t>the overall model.</w:t>
      </w:r>
      <w:bookmarkEnd w:id="82"/>
    </w:p>
    <w:p w:rsidR="008F2D46" w:rsidRDefault="008F2D46"/>
    <w:p w:rsidR="008F2D46" w:rsidRDefault="00000000">
      <w:r>
        <w:t>2.1.3</w:t>
      </w:r>
      <w:r>
        <w:t>模型实验设置</w:t>
      </w:r>
    </w:p>
    <w:p w:rsidR="008F2D46" w:rsidRDefault="00000000">
      <w:pPr>
        <w:rPr>
          <w:ins w:id="83" w:author="H" w:date="2024-12-09T20:36:00Z"/>
        </w:rPr>
      </w:pPr>
      <w:r>
        <w:t>The experiments are performed on a Windows PC with</w:t>
      </w:r>
      <w:r>
        <w:rPr>
          <w:rFonts w:hint="eastAsia"/>
        </w:rPr>
        <w:t xml:space="preserve"> </w:t>
      </w:r>
      <w:r>
        <w:t>an Intel Core i7-11700F and a NVIDIA GeForce A5000</w:t>
      </w:r>
      <w:r>
        <w:rPr>
          <w:rFonts w:hint="eastAsia"/>
        </w:rPr>
        <w:t xml:space="preserve"> </w:t>
      </w:r>
      <w:r>
        <w:t>graphics card.</w:t>
      </w:r>
      <w:r>
        <w:t>实验中学习</w:t>
      </w:r>
      <w:proofErr w:type="gramStart"/>
      <w:r>
        <w:t>率设置</w:t>
      </w:r>
      <w:proofErr w:type="gramEnd"/>
      <w:r>
        <w:t>为</w:t>
      </w:r>
      <w:r>
        <w:t>0.01</w:t>
      </w:r>
      <w:r>
        <w:t>，</w:t>
      </w:r>
      <w:r>
        <w:t>the batch size</w:t>
      </w:r>
      <w:r>
        <w:t>设置为</w:t>
      </w:r>
      <w:r>
        <w:t>64</w:t>
      </w:r>
      <w:r>
        <w:t>，</w:t>
      </w:r>
      <w:r>
        <w:t>the epoch</w:t>
      </w:r>
      <w:r>
        <w:lastRenderedPageBreak/>
        <w:t>设置为</w:t>
      </w:r>
      <w:r>
        <w:t>60</w:t>
      </w:r>
      <w:r>
        <w:t>，</w:t>
      </w:r>
      <w:r>
        <w:t>the model optimizer</w:t>
      </w:r>
      <w:r>
        <w:t>是</w:t>
      </w:r>
      <w:r>
        <w:t>Adma</w:t>
      </w:r>
      <w:r>
        <w:t>优化器，使用交叉</w:t>
      </w:r>
      <w:proofErr w:type="gramStart"/>
      <w:r>
        <w:t>熵</w:t>
      </w:r>
      <w:proofErr w:type="gramEnd"/>
      <w:r>
        <w:t>损失函数，使用结合</w:t>
      </w:r>
      <w:r>
        <w:t>warmup</w:t>
      </w:r>
      <w:r>
        <w:fldChar w:fldCharType="begin"/>
      </w:r>
      <w:r>
        <w:instrText xml:space="preserve"> ADDIN EN.CITE &lt;EndNote&gt;&lt;Cite&gt;&lt;Author&gt;He&lt;/Author&gt;&lt;Year&gt;2019&lt;/Year&gt;&lt;RecNum&gt;88&lt;/RecNum&gt;&lt;DisplayText&gt;(He et al., 2019)&lt;/DisplayText&gt;&lt;record&gt;&lt;rec-number&gt;88&lt;/rec-number&gt;&lt;foreign-keys&gt;&lt;key app="EN" db-id="vadpv9w5usxasbesva9p5wf0xds9zt2evsat" timestamp="1710312934"&gt;88&lt;/key&gt;&lt;/foreign-keys&gt;&lt;ref-type name="Conference Proceedings"&gt;10&lt;/ref-type&gt;&lt;contributors&gt;&lt;authors&gt;&lt;author&gt;T. He&lt;/author&gt;&lt;author&gt;Z. Zhang&lt;/author&gt;&lt;author&gt;H. Zhang&lt;/author&gt;&lt;author&gt;Z. Zhang&lt;/author&gt;&lt;author&gt;J. Xie&lt;/author&gt;&lt;author&gt;M. Li&lt;/author&gt;&lt;/authors&gt;&lt;/contributors&gt;&lt;titles&gt;&lt;title&gt;Bag of Tricks for Image Classification with Convolutional Neural Networks&lt;/title&gt;&lt;secondary-title&gt;2019 IEEE/CVF Conference on Computer Vision and Pattern Recognition (CVPR)&lt;/secondary-title&gt;&lt;alt-title&gt;2019 IEEE/CVF Conference on Computer Vision and Pattern Recognition (CVPR)&lt;/alt-title&gt;&lt;/titles&gt;&lt;pages&gt;558-567&lt;/pages&gt;&lt;dates&gt;&lt;year&gt;2019&lt;/year&gt;&lt;pub-dates&gt;&lt;date&gt;15-20 June 2019&lt;/date&gt;&lt;/pub-dates&gt;&lt;/dates&gt;&lt;isbn&gt;2575-7075&lt;/isbn&gt;&lt;urls&gt;&lt;/urls&gt;&lt;electronic-resource-num&gt;https://doi.org/10.1109/CVPR.2019.00065&lt;/electronic-resource-num&gt;&lt;/record&gt;&lt;/Cite&gt;&lt;/EndNote&gt;</w:instrText>
      </w:r>
      <w:r>
        <w:fldChar w:fldCharType="separate"/>
      </w:r>
      <w:r>
        <w:t>(</w:t>
      </w:r>
      <w:hyperlink w:anchor="_ENREF_14" w:tooltip="He, 2019 #88" w:history="1">
        <w:r>
          <w:t>He et al., 2019</w:t>
        </w:r>
      </w:hyperlink>
      <w:r>
        <w:t>)</w:t>
      </w:r>
      <w:r>
        <w:fldChar w:fldCharType="end"/>
      </w:r>
      <w:r>
        <w:t>的余弦退火</w:t>
      </w:r>
      <w:r>
        <w:fldChar w:fldCharType="begin"/>
      </w:r>
      <w:r>
        <w:instrText xml:space="preserve"> ADDIN EN.CITE &lt;EndNote&gt;&lt;Cite&gt;&lt;Author&gt;Goyal&lt;/Author&gt;&lt;Year&gt;2017&lt;/Year&gt;&lt;RecNum&gt;90&lt;/RecNum&gt;&lt;DisplayText&gt;(Goyal et al., 2017)&lt;/DisplayText&gt;&lt;record&gt;&lt;rec-number&gt;90&lt;/rec-number&gt;&lt;foreign-keys&gt;&lt;key app="EN" db-id="vadpv9w5usxasbesva9p5wf0xds9zt2evsat" timestamp="1710313123"&gt;90&lt;/key&gt;&lt;/foreign-keys&gt;&lt;ref-type name="Journal Article"&gt;17&lt;/ref-type&gt;&lt;contributors&gt;&lt;authors&gt;&lt;author&gt;Goyal, Priya&lt;/author&gt;&lt;author&gt;Dollár, Piotr&lt;/author&gt;&lt;author&gt;Girshick, Ross B.&lt;/author&gt;&lt;author&gt;Noordhuis, Pieter&lt;/author&gt;&lt;author&gt;Wesolowski, Lukasz&lt;/author&gt;&lt;author&gt;Kyrola, Aapo&lt;/author&gt;&lt;author&gt;Tulloch, Andrew&lt;/author&gt;&lt;author&gt;Jia, Yangqing&lt;/author&gt;&lt;author&gt;He, Kaiming&lt;/author&gt;&lt;/authors&gt;&lt;/contributors&gt;&lt;titles&gt;&lt;title&gt;Accurate, Large Minibatch SGD: Training ImageNet in 1 Hour&lt;/title&gt;&lt;secondary-title&gt;CoRR&lt;/secondary-title&gt;&lt;/titles&gt;&lt;periodical&gt;&lt;full-title&gt;CoRR&lt;/full-title&gt;&lt;/periodical&gt;&lt;volume&gt;abs/1706.02677&lt;/volume&gt;&lt;dates&gt;&lt;year&gt;2017&lt;/year&gt;&lt;pub-dates&gt;&lt;date&gt;/&lt;/date&gt;&lt;/pub-dates&gt;&lt;/dates&gt;&lt;urls&gt;&lt;related-urls&gt;&lt;url&gt;http://arxiv.org/abs/1706.02677&lt;/url&gt;&lt;/related-urls&gt;&lt;/urls&gt;&lt;electronic-resource-num&gt;https://doi.org/10.48550/arXiv.1706.02677&lt;/electronic-resource-num&gt;&lt;/record&gt;&lt;/Cite&gt;&lt;/EndNote&gt;</w:instrText>
      </w:r>
      <w:r>
        <w:fldChar w:fldCharType="separate"/>
      </w:r>
      <w:r>
        <w:t>(</w:t>
      </w:r>
      <w:hyperlink w:anchor="_ENREF_11" w:tooltip="Goyal, 2017 #90" w:history="1">
        <w:r>
          <w:t>Goyal et al., 2017</w:t>
        </w:r>
      </w:hyperlink>
      <w:r>
        <w:t>)</w:t>
      </w:r>
      <w:r>
        <w:fldChar w:fldCharType="end"/>
      </w:r>
      <w:r>
        <w:t>学习率下降策略。</w:t>
      </w:r>
    </w:p>
    <w:p w:rsidR="008F2D46" w:rsidRDefault="008F2D46">
      <w:pPr>
        <w:rPr>
          <w:del w:id="84" w:author="H" w:date="2024-12-09T20:39:00Z"/>
        </w:rPr>
      </w:pPr>
    </w:p>
    <w:p w:rsidR="008F2D46" w:rsidRDefault="00000000">
      <w:r>
        <w:t>在鸟声识别模型训练过程中，所有音频样本经统一的预处理，采样率固定为</w:t>
      </w:r>
      <w:r>
        <w:t>32,000 kHz,</w:t>
      </w:r>
      <w:r>
        <w:t>音频格式统一转换为无高频损耗的</w:t>
      </w:r>
      <w:r>
        <w:t>wav</w:t>
      </w:r>
      <w:r>
        <w:t>格式。然后进行随机切片，切片长度统一为</w:t>
      </w:r>
      <w:r>
        <w:t>10s</w:t>
      </w:r>
      <w:r>
        <w:rPr>
          <w:rFonts w:hint="eastAsia"/>
        </w:rPr>
        <w:t>。</w:t>
      </w:r>
      <w:r>
        <w:t>为了消除鸟类音频样本中的幅度差异对模型训练的影响，本实验对</w:t>
      </w:r>
      <w:r>
        <w:rPr>
          <w:rFonts w:hint="eastAsia"/>
        </w:rPr>
        <w:t>所有</w:t>
      </w:r>
      <w:r>
        <w:t>音频样本</w:t>
      </w:r>
      <w:r>
        <w:rPr>
          <w:rFonts w:hint="eastAsia"/>
        </w:rPr>
        <w:t>幅度</w:t>
      </w:r>
      <w:r>
        <w:t>进行归一化。</w:t>
      </w:r>
      <w:r>
        <w:t>For</w:t>
      </w:r>
      <w:r>
        <w:t>数据增强，</w:t>
      </w:r>
      <w:r>
        <w:t xml:space="preserve">we apply </w:t>
      </w:r>
      <w:proofErr w:type="spellStart"/>
      <w:r>
        <w:t>SpecAugment</w:t>
      </w:r>
      <w:proofErr w:type="spellEnd"/>
      <w:r>
        <w:fldChar w:fldCharType="begin"/>
      </w:r>
      <w:r>
        <w:instrText xml:space="preserve"> ADDIN EN.CITE &lt;EndNote&gt;&lt;Cite&gt;&lt;Author&gt;Park&lt;/Author&gt;&lt;Year&gt;2019&lt;/Year&gt;&lt;RecNum&gt;110&lt;/RecNum&gt;&lt;DisplayText&gt;(Park et al., 2019)&lt;/DisplayText&gt;&lt;record&gt;&lt;rec-number&gt;110&lt;/rec-number&gt;&lt;foreign-keys&gt;&lt;key app="EN" db-id="vadpv9w5usxasbesva9p5wf0xds9zt2evsat" timestamp="1714321800"&gt;110&lt;/key&gt;&lt;key app="ENWeb" db-id=""&gt;0&lt;/key&gt;&lt;/foreign-keys&gt;&lt;ref-type name="Conference Paper"&gt;47&lt;/ref-type&gt;&lt;contributors&gt;&lt;authors&gt;&lt;author&gt;Park, Daniel S.&lt;/author&gt;&lt;author&gt;Chan, William&lt;/author&gt;&lt;author&gt;Zhang, Yu&lt;/author&gt;&lt;author&gt;Chiu, Chung-Cheng&lt;/author&gt;&lt;author&gt;Zoph, Barret&lt;/author&gt;&lt;author&gt;Cubuk, Ekin D.&lt;/author&gt;&lt;author&gt;Le, Quoc V.&lt;/author&gt;&lt;/authors&gt;&lt;/contributors&gt;&lt;titles&gt;&lt;title&gt;SpecAugment: A Simple Data Augmentation Method for Automatic Speech Recognition&lt;/title&gt;&lt;secondary-title&gt;Interspeech 2019&lt;/secondary-title&gt;&lt;/titles&gt;&lt;pages&gt;2613-2617&lt;/pages&gt;&lt;dates&gt;&lt;year&gt;2019&lt;/year&gt;&lt;/dates&gt;&lt;urls&gt;&lt;/urls&gt;&lt;electronic-resource-num&gt;https://doi.org/10.21437/Interspeech.2019-2680&lt;/electronic-resource-num&gt;&lt;/record&gt;&lt;/Cite&gt;&lt;/EndNote&gt;</w:instrText>
      </w:r>
      <w:r>
        <w:fldChar w:fldCharType="separate"/>
      </w:r>
      <w:r>
        <w:t>(</w:t>
      </w:r>
      <w:hyperlink w:anchor="_ENREF_23" w:tooltip="Park, 2019 #110" w:history="1">
        <w:r>
          <w:t>Park et al., 2019</w:t>
        </w:r>
      </w:hyperlink>
      <w:r>
        <w:t>)</w:t>
      </w:r>
      <w:r>
        <w:fldChar w:fldCharType="end"/>
      </w:r>
      <w:r>
        <w:rPr>
          <w:rFonts w:hint="eastAsia"/>
        </w:rPr>
        <w:t xml:space="preserve"> </w:t>
      </w:r>
      <w:r>
        <w:t xml:space="preserve">on the log </w:t>
      </w:r>
      <w:proofErr w:type="spellStart"/>
      <w:r>
        <w:t>mel</w:t>
      </w:r>
      <w:proofErr w:type="spellEnd"/>
      <w:r>
        <w:t xml:space="preserve"> spectrogram of the samples. The algorithm randomly masks 0 to 5 frames in the time domain and 0 to 10 channels in the frequency domain. </w:t>
      </w:r>
      <w:r>
        <w:t>将鸟声事件检测预处理筛选出的现场噪声片段以</w:t>
      </w:r>
      <w:r>
        <w:t>0.5</w:t>
      </w:r>
      <w:r>
        <w:t>的概率混入训练数据，来减小训练和现场实测录音之间的信噪比和声音采集环境（设备</w:t>
      </w:r>
      <w:r>
        <w:t>/</w:t>
      </w:r>
      <w:r>
        <w:t>采样率</w:t>
      </w:r>
      <w:r>
        <w:t>/</w:t>
      </w:r>
      <w:r>
        <w:t>温度</w:t>
      </w:r>
      <w:r>
        <w:t>/</w:t>
      </w:r>
      <w:r>
        <w:t>天气等）的差异导致</w:t>
      </w:r>
      <w:proofErr w:type="gramStart"/>
      <w:r>
        <w:t>空间域不匹配</w:t>
      </w:r>
      <w:proofErr w:type="gramEnd"/>
      <w:r>
        <w:t>带来的影响。并使用语速扰动、音量增强和加入高斯噪声训练提升模型的鲁棒性。</w:t>
      </w:r>
    </w:p>
    <w:p w:rsidR="008F2D46" w:rsidRDefault="008F2D46"/>
    <w:p w:rsidR="008F2D46" w:rsidRDefault="00000000">
      <w:r>
        <w:t>2.1.4 Evaluation Metrics</w:t>
      </w:r>
    </w:p>
    <w:p w:rsidR="008F2D46" w:rsidRDefault="00000000">
      <w:r>
        <w:t>为了比较与评估本研究中各个模型性能，使用以下评估指标，</w:t>
      </w:r>
    </w:p>
    <w:p w:rsidR="008F2D46" w:rsidRDefault="00000000">
      <w:pPr>
        <w:rPr>
          <w:rFonts w:ascii="宋体" w:hAnsi="宋体" w:hint="eastAsia"/>
        </w:rPr>
      </w:pPr>
      <m:oMathPara>
        <m:oMath>
          <m:r>
            <w:rPr>
              <w:rFonts w:ascii="Cambria Math" w:hAnsi="Cambria Math"/>
            </w:rPr>
            <m:t>A</m:t>
          </m:r>
          <m:r>
            <w:rPr>
              <w:rFonts w:ascii="Cambria Math" w:eastAsiaTheme="minorEastAsia" w:hAnsi="Cambria Math" w:hint="eastAsia"/>
            </w:rPr>
            <m:t>ccuracy</m:t>
          </m:r>
          <m:r>
            <m:rPr>
              <m:sty m:val="p"/>
            </m:rPr>
            <w:rPr>
              <w:rFonts w:ascii="Cambria Math" w:hAnsi="Cambria Math"/>
            </w:rPr>
            <m:t>=</m:t>
          </m:r>
          <m:f>
            <m:fPr>
              <m:ctrlPr>
                <w:rPr>
                  <w:rFonts w:ascii="Cambria Math" w:hAnsi="Cambria Math"/>
                </w:rPr>
              </m:ctrlPr>
            </m:fPr>
            <m:num>
              <m:r>
                <w:rPr>
                  <w:rFonts w:ascii="Cambria Math" w:hAnsi="Cambria Math"/>
                </w:rPr>
                <m:t>TP</m:t>
              </m:r>
              <m:r>
                <m:rPr>
                  <m:sty m:val="p"/>
                </m:rPr>
                <w:rPr>
                  <w:rFonts w:ascii="Cambria Math" w:hAnsi="Cambria Math"/>
                </w:rPr>
                <m:t>+</m:t>
              </m:r>
              <m:r>
                <w:rPr>
                  <w:rFonts w:ascii="Cambria Math" w:hAnsi="Cambria Math"/>
                </w:rPr>
                <m:t>TN</m:t>
              </m:r>
            </m:num>
            <m:den>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den>
          </m:f>
        </m:oMath>
      </m:oMathPara>
    </w:p>
    <w:p w:rsidR="008F2D46" w:rsidRDefault="00000000">
      <w:pPr>
        <w:rPr>
          <w:rFonts w:ascii="宋体" w:hAnsi="宋体" w:hint="eastAsia"/>
        </w:rPr>
      </w:pPr>
      <m:oMathPara>
        <m:oMath>
          <m:r>
            <w:rPr>
              <w:rFonts w:ascii="Cambria Math" w:hAnsi="Cambria Math"/>
            </w:rPr>
            <m:t>P</m:t>
          </m:r>
          <m:r>
            <w:rPr>
              <w:rFonts w:ascii="Cambria Math" w:eastAsiaTheme="minorEastAsia" w:hAnsi="Cambria Math" w:hint="eastAsia"/>
            </w:rPr>
            <m:t>recision</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FP</m:t>
              </m:r>
            </m:den>
          </m:f>
        </m:oMath>
      </m:oMathPara>
    </w:p>
    <w:p w:rsidR="008F2D46" w:rsidRDefault="00000000">
      <w:pPr>
        <w:rPr>
          <w:rFonts w:ascii="宋体" w:hAnsi="宋体" w:hint="eastAsia"/>
        </w:rPr>
      </w:pPr>
      <m:oMathPara>
        <m:oMath>
          <m:r>
            <w:rPr>
              <w:rFonts w:ascii="Cambria Math" w:hAnsi="Cambria Math"/>
            </w:rPr>
            <m:t>R</m:t>
          </m:r>
          <m:r>
            <w:rPr>
              <w:rFonts w:ascii="Cambria Math" w:eastAsiaTheme="minorEastAsia" w:hAnsi="Cambria Math" w:hint="eastAsia"/>
            </w:rPr>
            <m:t>ecall</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FN</m:t>
              </m:r>
            </m:den>
          </m:f>
        </m:oMath>
      </m:oMathPara>
    </w:p>
    <w:p w:rsidR="008F2D46" w:rsidRDefault="00000000">
      <w:pPr>
        <w:rPr>
          <w:rFonts w:ascii="宋体" w:hAnsi="宋体" w:hint="eastAsia"/>
        </w:rPr>
      </w:pPr>
      <m:oMathPara>
        <m:oMath>
          <m:r>
            <w:rPr>
              <w:rFonts w:ascii="Cambria Math" w:hAnsi="Cambria Math"/>
            </w:rPr>
            <m:t>F</m:t>
          </m:r>
          <m:r>
            <m:rPr>
              <m:sty m:val="p"/>
            </m:rPr>
            <w:rPr>
              <w:rFonts w:ascii="Cambria Math" w:hAnsi="Cambria Math"/>
            </w:rPr>
            <m:t>1-</m:t>
          </m:r>
          <m:r>
            <w:rPr>
              <w:rFonts w:ascii="Cambria Math" w:hAnsi="Cambria Math"/>
            </w:rPr>
            <m:t>score</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TP</m:t>
              </m:r>
            </m:num>
            <m:den>
              <m:r>
                <m:rPr>
                  <m:sty m:val="p"/>
                </m:rPr>
                <w:rPr>
                  <w:rFonts w:ascii="Cambria Math" w:hAnsi="Cambria Math"/>
                </w:rPr>
                <m:t>2</m:t>
              </m:r>
              <m:r>
                <w:rPr>
                  <w:rFonts w:ascii="Cambria Math" w:hAnsi="Cambria Math"/>
                </w:rPr>
                <m:t>TP</m:t>
              </m:r>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den>
          </m:f>
        </m:oMath>
      </m:oMathPara>
    </w:p>
    <w:p w:rsidR="008F2D46" w:rsidRDefault="00000000">
      <w:r>
        <w:t>其中</w:t>
      </w:r>
      <w:r>
        <w:rPr>
          <w:rFonts w:ascii="Cambria Math" w:hAnsi="Cambria Math" w:cs="Cambria Math"/>
        </w:rPr>
        <w:t>𝑇𝑃</w:t>
      </w:r>
      <w:r>
        <w:t>、</w:t>
      </w:r>
      <w:r>
        <w:rPr>
          <w:rFonts w:ascii="Cambria Math" w:hAnsi="Cambria Math" w:cs="Cambria Math"/>
        </w:rPr>
        <w:t>𝑇𝑁</w:t>
      </w:r>
      <w:r>
        <w:t>、</w:t>
      </w:r>
      <w:r>
        <w:rPr>
          <w:rFonts w:ascii="Cambria Math" w:hAnsi="Cambria Math" w:cs="Cambria Math"/>
        </w:rPr>
        <w:t>𝐹𝑃</w:t>
      </w:r>
      <w:r>
        <w:t>和</w:t>
      </w:r>
      <w:r>
        <w:rPr>
          <w:rFonts w:ascii="Cambria Math" w:hAnsi="Cambria Math" w:cs="Cambria Math"/>
        </w:rPr>
        <w:t>𝐹𝑁</w:t>
      </w:r>
      <w:r>
        <w:t>分别代表真阳性、真阴性、假阳性和假阴性样本。</w:t>
      </w:r>
    </w:p>
    <w:p w:rsidR="008F2D46" w:rsidRDefault="00000000">
      <w:r>
        <w:t>2.2 Birdsong and Noise Measurements</w:t>
      </w:r>
    </w:p>
    <w:p w:rsidR="008F2D46" w:rsidRPr="008F2D46" w:rsidRDefault="00000000">
      <w:pPr>
        <w:rPr>
          <w:rPrChange w:id="85" w:author="Microsoft 帐户" w:date="2024-05-02T13:11:00Z">
            <w:rPr>
              <w:color w:val="FF0000"/>
            </w:rPr>
          </w:rPrChange>
        </w:rPr>
      </w:pPr>
      <w:r>
        <w:t>本文识别了</w:t>
      </w:r>
      <w:r>
        <w:t>16</w:t>
      </w:r>
      <w:r>
        <w:t>个监测点的所有音频样本，先通过鸟声事件检测模型对音频样本进行预处理，筛除蟋蟀声、施工噪声、人声以及</w:t>
      </w:r>
      <w:proofErr w:type="gramStart"/>
      <w:r>
        <w:t>车辆声</w:t>
      </w:r>
      <w:proofErr w:type="gramEnd"/>
      <w:r>
        <w:t>等噪声音频样本，再通过鸟声识别模型识别所有鸟声音频样本，最后将识别结果用于分析研究周期内的</w:t>
      </w:r>
      <w:r>
        <w:rPr>
          <w:rFonts w:hint="eastAsia"/>
          <w:rPrChange w:id="86" w:author="Microsoft 帐户" w:date="2024-05-02T13:11:00Z">
            <w:rPr>
              <w:rFonts w:hint="eastAsia"/>
              <w:color w:val="FF0000"/>
            </w:rPr>
          </w:rPrChange>
        </w:rPr>
        <w:t>鸟类活动以及发声模式的变化。</w:t>
      </w:r>
    </w:p>
    <w:p w:rsidR="008F2D46" w:rsidRDefault="00000000">
      <w:r>
        <w:rPr>
          <w:rFonts w:hint="eastAsia"/>
        </w:rPr>
        <w:t>为了研究施工噪声对于鸟类的影响，首先测量施工区域和非施工区域的背景噪声声压级。从录音机的原始数据中，并结合麦克风的灵敏度，在早上</w:t>
      </w:r>
      <w:r>
        <w:t>10</w:t>
      </w:r>
      <w:r>
        <w:rPr>
          <w:rFonts w:hint="eastAsia"/>
        </w:rPr>
        <w:t>点随机抽样</w:t>
      </w:r>
      <w:r>
        <w:t>4</w:t>
      </w:r>
      <w:r>
        <w:rPr>
          <w:rFonts w:hint="eastAsia"/>
        </w:rPr>
        <w:t>条间隔大于</w:t>
      </w:r>
      <w:r>
        <w:t>10min</w:t>
      </w:r>
      <w:r>
        <w:rPr>
          <w:rFonts w:hint="eastAsia"/>
        </w:rPr>
        <w:t>的</w:t>
      </w:r>
      <w:r>
        <w:t>10s</w:t>
      </w:r>
      <w:r>
        <w:rPr>
          <w:rFonts w:hint="eastAsia"/>
        </w:rPr>
        <w:t>音频样本，每个样本使用</w:t>
      </w:r>
      <w:r>
        <w:t>a</w:t>
      </w:r>
      <w:r>
        <w:rPr>
          <w:rFonts w:hint="eastAsia"/>
        </w:rPr>
        <w:t>计</w:t>
      </w:r>
      <w:proofErr w:type="gramStart"/>
      <w:r>
        <w:rPr>
          <w:rFonts w:hint="eastAsia"/>
        </w:rPr>
        <w:t>权计算</w:t>
      </w:r>
      <w:proofErr w:type="gramEnd"/>
      <w:r>
        <w:rPr>
          <w:rFonts w:hint="eastAsia"/>
        </w:rPr>
        <w:t>声压级，</w:t>
      </w:r>
      <w:r>
        <w:t>4</w:t>
      </w:r>
      <w:r>
        <w:rPr>
          <w:rFonts w:hint="eastAsia"/>
        </w:rPr>
        <w:t>个样本的平均值作为该位置当天的噪声值，最后对所有日期取平均值得到研究地点的噪声水平</w:t>
      </w:r>
      <w:r>
        <w:fldChar w:fldCharType="begin"/>
      </w:r>
      <w:r>
        <w:instrText xml:space="preserve"> ADDIN EN.CITE &lt;EndNote&gt;&lt;Cite&gt;&lt;Author&gt;Minor&lt;/Author&gt;&lt;Year&gt;2009&lt;/Year&gt;&lt;RecNum&gt;47&lt;/RecNum&gt;&lt;DisplayText&gt;(Minor and Urban, 2009)&lt;/DisplayText&gt;&lt;record&gt;&lt;rec-number&gt;47&lt;/rec-number&gt;&lt;foreign-keys&gt;&lt;key app="EN" db-id="vadpv9w5usxasbesva9p5wf0xds9zt2evsat" timestamp="1710248037"&gt;47&lt;/key&gt;&lt;key app="ENWeb" db-id=""&gt;0&lt;/key&gt;&lt;/foreign-keys&gt;&lt;ref-type name="Journal Article"&gt;17&lt;/ref-type&gt;&lt;contributors&gt;&lt;authors&gt;&lt;author&gt;Minor, Emily&lt;/author&gt;&lt;author&gt;Urban, Dean&lt;/author&gt;&lt;/authors&gt;&lt;/contributors&gt;&lt;titles&gt;&lt;title&gt;Forest bird communities across a gradient of urban development&lt;/title&gt;&lt;secondary-title&gt;Urban Ecosystems&lt;/secondary-title&gt;&lt;/titles&gt;&lt;periodical&gt;&lt;full-title&gt;Urban Ecosystems&lt;/full-title&gt;&lt;/periodical&gt;&lt;pages&gt;51-71&lt;/pages&gt;&lt;volume&gt;13&lt;/volume&gt;&lt;number&gt;1&lt;/number&gt;&lt;section&gt;51&lt;/section&gt;&lt;dates&gt;&lt;year&gt;2009&lt;/year&gt;&lt;/dates&gt;&lt;isbn&gt;1083-8155&amp;#xD;1573-1642&lt;/isbn&gt;&lt;urls&gt;&lt;/urls&gt;&lt;electronic-resource-num&gt;https://doi.org/10.1007/s11252-009-0103-1&lt;/electronic-resource-num&gt;&lt;/record&gt;&lt;/Cite&gt;&lt;/EndNote&gt;</w:instrText>
      </w:r>
      <w:r>
        <w:fldChar w:fldCharType="separate"/>
      </w:r>
      <w:r>
        <w:t>(</w:t>
      </w:r>
      <w:hyperlink w:anchor="_ENREF_21" w:tooltip="Minor, 2009 #47" w:history="1">
        <w:r>
          <w:t>Minor and Urban, 2009</w:t>
        </w:r>
      </w:hyperlink>
      <w:r>
        <w:t>)</w:t>
      </w:r>
      <w:r>
        <w:fldChar w:fldCharType="end"/>
      </w:r>
      <w:r>
        <w:rPr>
          <w:rFonts w:hint="eastAsia"/>
        </w:rPr>
        <w:t>。</w:t>
      </w:r>
      <w:r>
        <w:t xml:space="preserve"> </w:t>
      </w:r>
    </w:p>
    <w:p w:rsidR="008F2D46" w:rsidRDefault="00000000">
      <w:r>
        <w:rPr>
          <w:rFonts w:hint="eastAsia"/>
        </w:rPr>
        <w:t>然后在识别出的鸟类中，对比它们在施工区域和非施工区域的频谱图，进行最低频率的变化分析</w:t>
      </w:r>
      <w:r>
        <w:rPr>
          <w:rFonts w:hint="eastAsia"/>
          <w:rPrChange w:id="87" w:author="Microsoft 帐户" w:date="2024-05-02T13:11:00Z">
            <w:rPr>
              <w:rFonts w:hint="eastAsia"/>
              <w:color w:val="FF0000"/>
            </w:rPr>
          </w:rPrChange>
        </w:rPr>
        <w:t>选择时间跨度较大的音频样本，以最大限度地降低样本间的相关性，以更好地获得区域内该鸟种的统计特性。</w:t>
      </w:r>
      <w:r>
        <w:rPr>
          <w:rFonts w:hint="eastAsia"/>
        </w:rPr>
        <w:t>对于每个物种，使用独立样本</w:t>
      </w:r>
      <w:r>
        <w:t xml:space="preserve"> t </w:t>
      </w:r>
      <w:r>
        <w:rPr>
          <w:rFonts w:hint="eastAsia"/>
        </w:rPr>
        <w:t>检验测试了高噪声区域鸟类与低噪声区域鸟类鸣声最低频率的变化。</w:t>
      </w:r>
    </w:p>
    <w:p w:rsidR="008F2D46" w:rsidRDefault="00000000">
      <w:pPr>
        <w:pStyle w:val="af2"/>
        <w:rPr>
          <w:rFonts w:hint="eastAsia"/>
        </w:rPr>
      </w:pPr>
      <w:r>
        <w:t>R</w:t>
      </w:r>
      <w:r>
        <w:rPr>
          <w:rFonts w:hint="eastAsia"/>
        </w:rPr>
        <w:t>esults</w:t>
      </w:r>
    </w:p>
    <w:p w:rsidR="008F2D46" w:rsidRDefault="00000000">
      <w:r>
        <w:t>3.1.</w:t>
      </w:r>
      <w:r>
        <w:t>模型性能</w:t>
      </w:r>
    </w:p>
    <w:p w:rsidR="008F2D46" w:rsidRDefault="00000000">
      <w:r>
        <w:rPr>
          <w:rFonts w:hint="eastAsia"/>
        </w:rPr>
        <w:t>3.1.1</w:t>
      </w:r>
      <w:r>
        <w:t>Model Comparison</w:t>
      </w:r>
    </w:p>
    <w:p w:rsidR="008F2D46" w:rsidRDefault="00000000">
      <w:pPr>
        <w:rPr>
          <w:ins w:id="88" w:author="H" w:date="2024-12-09T20:56:00Z"/>
        </w:rPr>
      </w:pPr>
      <w:ins w:id="89" w:author="H" w:date="2024-12-09T20:45:00Z">
        <w:r>
          <w:rPr>
            <w:rFonts w:hint="eastAsia"/>
          </w:rPr>
          <w:t>对于鸟声事件检测模型，</w:t>
        </w:r>
      </w:ins>
      <w:ins w:id="90" w:author="H" w:date="2024-12-09T21:12:00Z">
        <w:r>
          <w:rPr>
            <w:rFonts w:hint="eastAsia"/>
          </w:rPr>
          <w:t>从</w:t>
        </w:r>
      </w:ins>
      <w:ins w:id="91" w:author="H" w:date="2024-12-09T21:13:00Z">
        <w:r>
          <w:rPr>
            <w:rFonts w:hint="eastAsia"/>
          </w:rPr>
          <w:t>现场音频中选择超过</w:t>
        </w:r>
      </w:ins>
      <w:ins w:id="92" w:author="H" w:date="2024-12-10T13:48:00Z">
        <w:r>
          <w:rPr>
            <w:rFonts w:hint="eastAsia"/>
          </w:rPr>
          <w:t>2</w:t>
        </w:r>
      </w:ins>
      <w:ins w:id="93" w:author="H" w:date="2024-12-09T21:13:00Z">
        <w:r>
          <w:rPr>
            <w:rFonts w:hint="eastAsia"/>
          </w:rPr>
          <w:t>000</w:t>
        </w:r>
        <w:r>
          <w:rPr>
            <w:rFonts w:hint="eastAsia"/>
          </w:rPr>
          <w:t>条</w:t>
        </w:r>
      </w:ins>
      <w:ins w:id="94" w:author="H" w:date="2024-12-10T13:49:00Z">
        <w:r>
          <w:rPr>
            <w:rFonts w:hint="eastAsia"/>
          </w:rPr>
          <w:t>经过人工验证的</w:t>
        </w:r>
      </w:ins>
      <w:ins w:id="95" w:author="H" w:date="2024-12-09T21:13:00Z">
        <w:r>
          <w:rPr>
            <w:rFonts w:hint="eastAsia"/>
          </w:rPr>
          <w:t>鸟声数据和</w:t>
        </w:r>
      </w:ins>
      <w:ins w:id="96" w:author="H" w:date="2024-12-09T21:14:00Z">
        <w:r>
          <w:rPr>
            <w:rFonts w:hint="eastAsia"/>
          </w:rPr>
          <w:t>噪声数据作为验证集来</w:t>
        </w:r>
      </w:ins>
      <w:ins w:id="97" w:author="H" w:date="2024-12-09T20:47:00Z">
        <w:r>
          <w:rPr>
            <w:rFonts w:hint="eastAsia"/>
          </w:rPr>
          <w:t>比较</w:t>
        </w:r>
      </w:ins>
      <w:ins w:id="98" w:author="H" w:date="2024-12-09T20:48:00Z">
        <w:r>
          <w:rPr>
            <w:rFonts w:hint="eastAsia"/>
          </w:rPr>
          <w:t>不同基线模型的性能</w:t>
        </w:r>
      </w:ins>
      <w:ins w:id="99" w:author="H" w:date="2024-12-09T20:47:00Z">
        <w:r>
          <w:rPr>
            <w:rFonts w:hint="eastAsia"/>
          </w:rPr>
          <w:t>。</w:t>
        </w:r>
      </w:ins>
      <w:ins w:id="100" w:author="H" w:date="2024-12-09T20:57:00Z">
        <w:r>
          <w:rPr>
            <w:rFonts w:hint="eastAsia"/>
          </w:rPr>
          <w:t>Table1</w:t>
        </w:r>
      </w:ins>
      <w:ins w:id="101" w:author="H" w:date="2024-12-09T20:53:00Z">
        <w:r>
          <w:rPr>
            <w:rFonts w:hint="eastAsia"/>
          </w:rPr>
          <w:t>表明</w:t>
        </w:r>
      </w:ins>
      <w:ins w:id="102" w:author="H" w:date="2024-12-09T20:56:00Z">
        <w:r>
          <w:rPr>
            <w:rFonts w:hint="eastAsia"/>
          </w:rPr>
          <w:t>R</w:t>
        </w:r>
      </w:ins>
      <w:ins w:id="103" w:author="H" w:date="2024-12-09T20:53:00Z">
        <w:r>
          <w:rPr>
            <w:rFonts w:hint="eastAsia"/>
          </w:rPr>
          <w:t>esnet34</w:t>
        </w:r>
        <w:r>
          <w:rPr>
            <w:rFonts w:hint="eastAsia"/>
          </w:rPr>
          <w:t>取得</w:t>
        </w:r>
      </w:ins>
      <w:ins w:id="104" w:author="H" w:date="2024-12-09T20:54:00Z">
        <w:r>
          <w:rPr>
            <w:rFonts w:hint="eastAsia"/>
          </w:rPr>
          <w:t>最好的效果，并且其参数较小，能较为</w:t>
        </w:r>
      </w:ins>
      <w:ins w:id="105" w:author="H" w:date="2024-12-09T20:55:00Z">
        <w:r>
          <w:rPr>
            <w:rFonts w:hint="eastAsia"/>
          </w:rPr>
          <w:t>快速地推理海量</w:t>
        </w:r>
      </w:ins>
      <w:ins w:id="106" w:author="H" w:date="2024-12-09T20:56:00Z">
        <w:r>
          <w:rPr>
            <w:rFonts w:hint="eastAsia"/>
          </w:rPr>
          <w:t>的</w:t>
        </w:r>
      </w:ins>
      <w:ins w:id="107" w:author="H" w:date="2024-12-09T20:55:00Z">
        <w:r>
          <w:rPr>
            <w:rFonts w:hint="eastAsia"/>
          </w:rPr>
          <w:t>鸟声数据。</w:t>
        </w:r>
      </w:ins>
      <w:ins w:id="108" w:author="H" w:date="2024-12-09T20:47:00Z">
        <w:r>
          <w:rPr>
            <w:rFonts w:hint="eastAsia"/>
          </w:rPr>
          <w:t>同时</w:t>
        </w:r>
      </w:ins>
      <w:ins w:id="109" w:author="H" w:date="2024-12-09T20:54:00Z">
        <w:r>
          <w:rPr>
            <w:rFonts w:hint="eastAsia"/>
          </w:rPr>
          <w:t>经</w:t>
        </w:r>
      </w:ins>
      <w:ins w:id="110" w:author="H" w:date="2024-12-09T20:47:00Z">
        <w:r>
          <w:rPr>
            <w:rFonts w:hint="eastAsia"/>
          </w:rPr>
          <w:t>过专业人士进行验证，选择输出</w:t>
        </w:r>
        <w:r>
          <w:rPr>
            <w:rFonts w:hint="eastAsia"/>
          </w:rPr>
          <w:lastRenderedPageBreak/>
          <w:t>概率大于</w:t>
        </w:r>
        <w:r>
          <w:rPr>
            <w:rFonts w:hint="eastAsia"/>
          </w:rPr>
          <w:t>0.8</w:t>
        </w:r>
        <w:r>
          <w:rPr>
            <w:rFonts w:hint="eastAsia"/>
          </w:rPr>
          <w:t>的鸟声样本作为鸟类鸣叫识别模型的输入，能较为有效的限制生物量评估误差，达到理想预期效果。</w:t>
        </w:r>
      </w:ins>
    </w:p>
    <w:tbl>
      <w:tblPr>
        <w:tblStyle w:val="6-31"/>
        <w:tblW w:w="0" w:type="auto"/>
        <w:jc w:val="center"/>
        <w:tblLook w:val="04A0" w:firstRow="1" w:lastRow="0" w:firstColumn="1" w:lastColumn="0" w:noHBand="0" w:noVBand="1"/>
      </w:tblPr>
      <w:tblGrid>
        <w:gridCol w:w="1655"/>
        <w:gridCol w:w="1661"/>
        <w:gridCol w:w="1663"/>
        <w:gridCol w:w="1658"/>
        <w:gridCol w:w="1669"/>
      </w:tblGrid>
      <w:tr w:rsidR="008F2D46" w:rsidTr="008F2D46">
        <w:trPr>
          <w:cnfStyle w:val="100000000000" w:firstRow="1" w:lastRow="0" w:firstColumn="0" w:lastColumn="0" w:oddVBand="0" w:evenVBand="0" w:oddHBand="0" w:evenHBand="0" w:firstRowFirstColumn="0" w:firstRowLastColumn="0" w:lastRowFirstColumn="0" w:lastRowLastColumn="0"/>
          <w:jc w:val="center"/>
          <w:ins w:id="111" w:author="H" w:date="2024-12-09T21:05:00Z"/>
        </w:trPr>
        <w:tc>
          <w:tcPr>
            <w:cnfStyle w:val="001000000000" w:firstRow="0" w:lastRow="0" w:firstColumn="1" w:lastColumn="0" w:oddVBand="0" w:evenVBand="0" w:oddHBand="0" w:evenHBand="0" w:firstRowFirstColumn="0" w:firstRowLastColumn="0" w:lastRowFirstColumn="0" w:lastRowLastColumn="0"/>
            <w:tcW w:w="1704" w:type="dxa"/>
            <w:tcBorders>
              <w:top w:val="single" w:sz="12" w:space="0" w:color="auto"/>
              <w:bottom w:val="single" w:sz="12" w:space="0" w:color="auto"/>
            </w:tcBorders>
          </w:tcPr>
          <w:p w:rsidR="008F2D46" w:rsidRDefault="00000000">
            <w:pPr>
              <w:pStyle w:val="afc"/>
              <w:rPr>
                <w:ins w:id="112" w:author="H" w:date="2024-12-09T21:05:00Z"/>
                <w:b w:val="0"/>
                <w:bCs/>
                <w:color w:val="7B7B7B" w:themeColor="accent3" w:themeShade="BF"/>
              </w:rPr>
            </w:pPr>
            <w:ins w:id="113" w:author="H" w:date="2024-12-09T21:06:00Z">
              <w:r>
                <w:rPr>
                  <w:rFonts w:hint="eastAsia"/>
                  <w:color w:val="7B7B7B" w:themeColor="accent3" w:themeShade="BF"/>
                </w:rPr>
                <w:t>Model</w:t>
              </w:r>
            </w:ins>
          </w:p>
        </w:tc>
        <w:tc>
          <w:tcPr>
            <w:tcW w:w="1704" w:type="dxa"/>
            <w:tcBorders>
              <w:top w:val="single" w:sz="12" w:space="0" w:color="auto"/>
              <w:bottom w:val="single" w:sz="12" w:space="0" w:color="auto"/>
            </w:tcBorders>
          </w:tcPr>
          <w:p w:rsidR="008F2D46" w:rsidRDefault="00000000">
            <w:pPr>
              <w:pStyle w:val="afc"/>
              <w:cnfStyle w:val="100000000000" w:firstRow="1" w:lastRow="0" w:firstColumn="0" w:lastColumn="0" w:oddVBand="0" w:evenVBand="0" w:oddHBand="0" w:evenHBand="0" w:firstRowFirstColumn="0" w:firstRowLastColumn="0" w:lastRowFirstColumn="0" w:lastRowLastColumn="0"/>
              <w:rPr>
                <w:ins w:id="114" w:author="H" w:date="2024-12-09T21:05:00Z"/>
                <w:b w:val="0"/>
                <w:bCs/>
                <w:color w:val="7B7B7B" w:themeColor="accent3" w:themeShade="BF"/>
              </w:rPr>
            </w:pPr>
            <w:ins w:id="115" w:author="H" w:date="2024-12-09T21:06:00Z">
              <w:r>
                <w:rPr>
                  <w:rFonts w:hint="eastAsia"/>
                  <w:color w:val="7B7B7B" w:themeColor="accent3" w:themeShade="BF"/>
                </w:rPr>
                <w:t>VGG16</w:t>
              </w:r>
            </w:ins>
          </w:p>
        </w:tc>
        <w:tc>
          <w:tcPr>
            <w:tcW w:w="1704" w:type="dxa"/>
            <w:tcBorders>
              <w:top w:val="single" w:sz="12" w:space="0" w:color="auto"/>
              <w:bottom w:val="single" w:sz="12" w:space="0" w:color="auto"/>
            </w:tcBorders>
          </w:tcPr>
          <w:p w:rsidR="008F2D46" w:rsidRDefault="00000000">
            <w:pPr>
              <w:pStyle w:val="afc"/>
              <w:cnfStyle w:val="100000000000" w:firstRow="1" w:lastRow="0" w:firstColumn="0" w:lastColumn="0" w:oddVBand="0" w:evenVBand="0" w:oddHBand="0" w:evenHBand="0" w:firstRowFirstColumn="0" w:firstRowLastColumn="0" w:lastRowFirstColumn="0" w:lastRowLastColumn="0"/>
              <w:rPr>
                <w:ins w:id="116" w:author="H" w:date="2024-12-09T21:05:00Z"/>
                <w:b w:val="0"/>
                <w:bCs/>
                <w:color w:val="7B7B7B" w:themeColor="accent3" w:themeShade="BF"/>
              </w:rPr>
            </w:pPr>
            <w:proofErr w:type="spellStart"/>
            <w:ins w:id="117" w:author="H" w:date="2024-12-09T21:06:00Z">
              <w:r>
                <w:rPr>
                  <w:color w:val="7B7B7B" w:themeColor="accent3" w:themeShade="BF"/>
                  <w:rPrChange w:id="118" w:author="H" w:date="2024-12-09T21:06:00Z">
                    <w:rPr/>
                  </w:rPrChange>
                </w:rPr>
                <w:t>AlexNet</w:t>
              </w:r>
            </w:ins>
            <w:proofErr w:type="spellEnd"/>
          </w:p>
        </w:tc>
        <w:tc>
          <w:tcPr>
            <w:tcW w:w="1705" w:type="dxa"/>
            <w:tcBorders>
              <w:top w:val="single" w:sz="12" w:space="0" w:color="auto"/>
              <w:bottom w:val="single" w:sz="12" w:space="0" w:color="auto"/>
            </w:tcBorders>
          </w:tcPr>
          <w:p w:rsidR="008F2D46" w:rsidRDefault="00000000">
            <w:pPr>
              <w:pStyle w:val="afc"/>
              <w:cnfStyle w:val="100000000000" w:firstRow="1" w:lastRow="0" w:firstColumn="0" w:lastColumn="0" w:oddVBand="0" w:evenVBand="0" w:oddHBand="0" w:evenHBand="0" w:firstRowFirstColumn="0" w:firstRowLastColumn="0" w:lastRowFirstColumn="0" w:lastRowLastColumn="0"/>
              <w:rPr>
                <w:ins w:id="119" w:author="H" w:date="2024-12-09T21:05:00Z"/>
                <w:b w:val="0"/>
                <w:bCs/>
                <w:color w:val="7B7B7B" w:themeColor="accent3" w:themeShade="BF"/>
              </w:rPr>
            </w:pPr>
            <w:ins w:id="120" w:author="H" w:date="2024-12-09T21:05:00Z">
              <w:r>
                <w:rPr>
                  <w:rFonts w:hint="eastAsia"/>
                  <w:color w:val="7B7B7B" w:themeColor="accent3" w:themeShade="BF"/>
                </w:rPr>
                <w:t>CR</w:t>
              </w:r>
            </w:ins>
            <w:ins w:id="121" w:author="H" w:date="2024-12-09T21:06:00Z">
              <w:r>
                <w:rPr>
                  <w:rFonts w:hint="eastAsia"/>
                  <w:color w:val="7B7B7B" w:themeColor="accent3" w:themeShade="BF"/>
                </w:rPr>
                <w:t>NN</w:t>
              </w:r>
            </w:ins>
          </w:p>
        </w:tc>
        <w:tc>
          <w:tcPr>
            <w:tcW w:w="1705" w:type="dxa"/>
            <w:tcBorders>
              <w:top w:val="single" w:sz="12" w:space="0" w:color="auto"/>
              <w:bottom w:val="single" w:sz="12" w:space="0" w:color="auto"/>
            </w:tcBorders>
          </w:tcPr>
          <w:p w:rsidR="008F2D46" w:rsidRDefault="00000000">
            <w:pPr>
              <w:pStyle w:val="afc"/>
              <w:cnfStyle w:val="100000000000" w:firstRow="1" w:lastRow="0" w:firstColumn="0" w:lastColumn="0" w:oddVBand="0" w:evenVBand="0" w:oddHBand="0" w:evenHBand="0" w:firstRowFirstColumn="0" w:firstRowLastColumn="0" w:lastRowFirstColumn="0" w:lastRowLastColumn="0"/>
              <w:rPr>
                <w:ins w:id="122" w:author="H" w:date="2024-12-09T21:05:00Z"/>
                <w:b w:val="0"/>
                <w:bCs/>
                <w:color w:val="7B7B7B" w:themeColor="accent3" w:themeShade="BF"/>
              </w:rPr>
            </w:pPr>
            <w:ins w:id="123" w:author="H" w:date="2024-12-09T21:06:00Z">
              <w:r>
                <w:rPr>
                  <w:rFonts w:hint="eastAsia"/>
                  <w:color w:val="7B7B7B" w:themeColor="accent3" w:themeShade="BF"/>
                </w:rPr>
                <w:t>Resnet34</w:t>
              </w:r>
            </w:ins>
          </w:p>
        </w:tc>
      </w:tr>
      <w:tr w:rsidR="008F2D46" w:rsidTr="008F2D46">
        <w:trPr>
          <w:jc w:val="center"/>
          <w:ins w:id="124" w:author="H" w:date="2024-12-09T21:05:00Z"/>
        </w:trPr>
        <w:tc>
          <w:tcPr>
            <w:cnfStyle w:val="001000000000" w:firstRow="0" w:lastRow="0" w:firstColumn="1" w:lastColumn="0" w:oddVBand="0" w:evenVBand="0" w:oddHBand="0" w:evenHBand="0" w:firstRowFirstColumn="0" w:firstRowLastColumn="0" w:lastRowFirstColumn="0" w:lastRowLastColumn="0"/>
            <w:tcW w:w="1704" w:type="dxa"/>
            <w:tcBorders>
              <w:top w:val="single" w:sz="12" w:space="0" w:color="auto"/>
              <w:bottom w:val="single" w:sz="12" w:space="0" w:color="FFFFFF" w:themeColor="background1"/>
            </w:tcBorders>
            <w:shd w:val="clear" w:color="auto" w:fill="FFFFFF" w:themeFill="background1"/>
          </w:tcPr>
          <w:p w:rsidR="008F2D46" w:rsidRDefault="00000000">
            <w:pPr>
              <w:pStyle w:val="afc"/>
              <w:rPr>
                <w:ins w:id="125" w:author="H" w:date="2024-12-09T21:05:00Z"/>
                <w:b w:val="0"/>
                <w:bCs/>
                <w:color w:val="7B7B7B" w:themeColor="accent3" w:themeShade="BF"/>
              </w:rPr>
            </w:pPr>
            <w:ins w:id="126" w:author="H" w:date="2024-12-09T21:10:00Z">
              <w:r>
                <w:rPr>
                  <w:rFonts w:hint="eastAsia"/>
                  <w:color w:val="7B7B7B" w:themeColor="accent3" w:themeShade="BF"/>
                </w:rPr>
                <w:t>AUC</w:t>
              </w:r>
            </w:ins>
          </w:p>
        </w:tc>
        <w:tc>
          <w:tcPr>
            <w:tcW w:w="1704" w:type="dxa"/>
            <w:tcBorders>
              <w:top w:val="single" w:sz="12" w:space="0" w:color="auto"/>
              <w:bottom w:val="single" w:sz="12" w:space="0" w:color="FFFFFF" w:themeColor="background1"/>
            </w:tcBorders>
            <w:shd w:val="clear" w:color="auto" w:fill="FFFFFF" w:themeFill="background1"/>
          </w:tcPr>
          <w:p w:rsidR="008F2D46" w:rsidRDefault="00000000">
            <w:pPr>
              <w:pStyle w:val="afc"/>
              <w:cnfStyle w:val="000000000000" w:firstRow="0" w:lastRow="0" w:firstColumn="0" w:lastColumn="0" w:oddVBand="0" w:evenVBand="0" w:oddHBand="0" w:evenHBand="0" w:firstRowFirstColumn="0" w:firstRowLastColumn="0" w:lastRowFirstColumn="0" w:lastRowLastColumn="0"/>
              <w:rPr>
                <w:ins w:id="127" w:author="H" w:date="2024-12-09T21:05:00Z"/>
                <w:color w:val="7B7B7B" w:themeColor="accent3" w:themeShade="BF"/>
              </w:rPr>
            </w:pPr>
            <w:ins w:id="128" w:author="H" w:date="2024-12-09T21:05:00Z">
              <w:r>
                <w:rPr>
                  <w:color w:val="7B7B7B" w:themeColor="accent3" w:themeShade="BF"/>
                </w:rPr>
                <w:t>%</w:t>
              </w:r>
            </w:ins>
          </w:p>
        </w:tc>
        <w:tc>
          <w:tcPr>
            <w:tcW w:w="1704" w:type="dxa"/>
            <w:tcBorders>
              <w:top w:val="single" w:sz="12" w:space="0" w:color="auto"/>
              <w:bottom w:val="single" w:sz="12" w:space="0" w:color="FFFFFF" w:themeColor="background1"/>
            </w:tcBorders>
            <w:shd w:val="clear" w:color="auto" w:fill="FFFFFF" w:themeFill="background1"/>
          </w:tcPr>
          <w:p w:rsidR="008F2D46" w:rsidRDefault="00000000">
            <w:pPr>
              <w:pStyle w:val="afc"/>
              <w:cnfStyle w:val="000000000000" w:firstRow="0" w:lastRow="0" w:firstColumn="0" w:lastColumn="0" w:oddVBand="0" w:evenVBand="0" w:oddHBand="0" w:evenHBand="0" w:firstRowFirstColumn="0" w:firstRowLastColumn="0" w:lastRowFirstColumn="0" w:lastRowLastColumn="0"/>
              <w:rPr>
                <w:ins w:id="129" w:author="H" w:date="2024-12-09T21:05:00Z"/>
                <w:color w:val="7B7B7B" w:themeColor="accent3" w:themeShade="BF"/>
              </w:rPr>
            </w:pPr>
            <w:ins w:id="130" w:author="H" w:date="2024-12-09T21:05:00Z">
              <w:r>
                <w:rPr>
                  <w:color w:val="7B7B7B" w:themeColor="accent3" w:themeShade="BF"/>
                </w:rPr>
                <w:t>%</w:t>
              </w:r>
            </w:ins>
          </w:p>
        </w:tc>
        <w:tc>
          <w:tcPr>
            <w:tcW w:w="1705" w:type="dxa"/>
            <w:tcBorders>
              <w:top w:val="single" w:sz="12" w:space="0" w:color="auto"/>
              <w:bottom w:val="single" w:sz="12" w:space="0" w:color="FFFFFF" w:themeColor="background1"/>
            </w:tcBorders>
            <w:shd w:val="clear" w:color="auto" w:fill="FFFFFF" w:themeFill="background1"/>
          </w:tcPr>
          <w:p w:rsidR="008F2D46" w:rsidRDefault="00000000">
            <w:pPr>
              <w:pStyle w:val="afc"/>
              <w:cnfStyle w:val="000000000000" w:firstRow="0" w:lastRow="0" w:firstColumn="0" w:lastColumn="0" w:oddVBand="0" w:evenVBand="0" w:oddHBand="0" w:evenHBand="0" w:firstRowFirstColumn="0" w:firstRowLastColumn="0" w:lastRowFirstColumn="0" w:lastRowLastColumn="0"/>
              <w:rPr>
                <w:ins w:id="131" w:author="H" w:date="2024-12-09T21:05:00Z"/>
                <w:color w:val="7B7B7B" w:themeColor="accent3" w:themeShade="BF"/>
              </w:rPr>
            </w:pPr>
            <w:ins w:id="132" w:author="H" w:date="2024-12-09T21:05:00Z">
              <w:r>
                <w:rPr>
                  <w:color w:val="7B7B7B" w:themeColor="accent3" w:themeShade="BF"/>
                </w:rPr>
                <w:t>%</w:t>
              </w:r>
            </w:ins>
          </w:p>
        </w:tc>
        <w:tc>
          <w:tcPr>
            <w:tcW w:w="1705" w:type="dxa"/>
            <w:tcBorders>
              <w:top w:val="single" w:sz="12" w:space="0" w:color="auto"/>
              <w:bottom w:val="single" w:sz="12" w:space="0" w:color="FFFFFF" w:themeColor="background1"/>
            </w:tcBorders>
            <w:shd w:val="clear" w:color="auto" w:fill="FFFFFF" w:themeFill="background1"/>
          </w:tcPr>
          <w:p w:rsidR="008F2D46" w:rsidRDefault="00000000">
            <w:pPr>
              <w:pStyle w:val="afc"/>
              <w:cnfStyle w:val="000000000000" w:firstRow="0" w:lastRow="0" w:firstColumn="0" w:lastColumn="0" w:oddVBand="0" w:evenVBand="0" w:oddHBand="0" w:evenHBand="0" w:firstRowFirstColumn="0" w:firstRowLastColumn="0" w:lastRowFirstColumn="0" w:lastRowLastColumn="0"/>
              <w:rPr>
                <w:ins w:id="133" w:author="H" w:date="2024-12-09T21:05:00Z"/>
                <w:color w:val="7B7B7B" w:themeColor="accent3" w:themeShade="BF"/>
              </w:rPr>
            </w:pPr>
            <w:ins w:id="134" w:author="H" w:date="2024-12-09T21:05:00Z">
              <w:r>
                <w:rPr>
                  <w:color w:val="7B7B7B" w:themeColor="accent3" w:themeShade="BF"/>
                </w:rPr>
                <w:t>%</w:t>
              </w:r>
            </w:ins>
          </w:p>
        </w:tc>
      </w:tr>
    </w:tbl>
    <w:p w:rsidR="008F2D46" w:rsidRDefault="008F2D46">
      <w:pPr>
        <w:rPr>
          <w:ins w:id="135" w:author="H" w:date="2024-12-09T20:39:00Z"/>
        </w:rPr>
      </w:pPr>
    </w:p>
    <w:p w:rsidR="008F2D46" w:rsidRDefault="00000000">
      <w:ins w:id="136" w:author="a" w:date="2024-05-11T20:18:00Z">
        <w:r>
          <w:rPr>
            <w:rFonts w:hint="eastAsia"/>
          </w:rPr>
          <w:t>由</w:t>
        </w:r>
        <w:r>
          <w:rPr>
            <w:rFonts w:hint="eastAsia"/>
            <w:color w:val="FF0000"/>
            <w:rPrChange w:id="137" w:author="a" w:date="2024-05-11T20:20:00Z">
              <w:rPr>
                <w:rFonts w:hint="eastAsia"/>
              </w:rPr>
            </w:rPrChange>
          </w:rPr>
          <w:t>专家</w:t>
        </w:r>
      </w:ins>
      <w:r>
        <w:t>从现场实测</w:t>
      </w:r>
      <w:r>
        <w:rPr>
          <w:rFonts w:hint="eastAsia"/>
        </w:rPr>
        <w:t>录音</w:t>
      </w:r>
      <w:r>
        <w:t>中挑选出包括</w:t>
      </w:r>
      <w:r>
        <w:t>30</w:t>
      </w:r>
      <w:r>
        <w:t>个鸟种的超过</w:t>
      </w:r>
      <w:r>
        <w:t>3000</w:t>
      </w:r>
      <w:r>
        <w:t>条鸟声的较高质量的音频样本构建</w:t>
      </w:r>
      <w:ins w:id="138" w:author="a" w:date="2024-05-11T20:21:00Z">
        <w:r>
          <w:rPr>
            <w:rFonts w:hint="eastAsia"/>
            <w:color w:val="FF0000"/>
            <w:rPrChange w:id="139" w:author="a" w:date="2024-05-11T20:35:00Z">
              <w:rPr>
                <w:rFonts w:hint="eastAsia"/>
              </w:rPr>
            </w:rPrChange>
          </w:rPr>
          <w:t>黄茅海注释</w:t>
        </w:r>
      </w:ins>
      <w:proofErr w:type="spellStart"/>
      <w:ins w:id="140" w:author="a" w:date="2024-05-11T20:23:00Z">
        <w:r>
          <w:rPr>
            <w:color w:val="FF0000"/>
            <w:rPrChange w:id="141" w:author="a" w:date="2024-05-11T20:35:00Z">
              <w:rPr/>
            </w:rPrChange>
          </w:rPr>
          <w:t>H</w:t>
        </w:r>
      </w:ins>
      <w:ins w:id="142" w:author="a" w:date="2024-05-11T20:22:00Z">
        <w:r>
          <w:rPr>
            <w:color w:val="FF0000"/>
            <w:rPrChange w:id="143" w:author="a" w:date="2024-05-11T20:35:00Z">
              <w:rPr/>
            </w:rPrChange>
          </w:rPr>
          <w:t>uangmaohai</w:t>
        </w:r>
        <w:proofErr w:type="spellEnd"/>
        <w:r>
          <w:rPr>
            <w:color w:val="FF0000"/>
            <w:rPrChange w:id="144" w:author="a" w:date="2024-05-11T20:35:00Z">
              <w:rPr/>
            </w:rPrChange>
          </w:rPr>
          <w:t xml:space="preserve"> annotated</w:t>
        </w:r>
      </w:ins>
      <w:del w:id="145" w:author="a" w:date="2024-05-11T20:22:00Z">
        <w:r>
          <w:rPr>
            <w:rFonts w:hint="eastAsia"/>
          </w:rPr>
          <w:delText>测试</w:delText>
        </w:r>
      </w:del>
      <w:ins w:id="146" w:author="a" w:date="2024-05-11T20:22:00Z">
        <w:r>
          <w:rPr>
            <w:rFonts w:hint="eastAsia"/>
          </w:rPr>
          <w:t>数据</w:t>
        </w:r>
      </w:ins>
      <w:r>
        <w:t>集</w:t>
      </w:r>
      <w:r>
        <w:rPr>
          <w:rFonts w:hint="eastAsia"/>
        </w:rPr>
        <w:t>，</w:t>
      </w:r>
      <w:r>
        <w:t>用于测试不同模型的性能。将</w:t>
      </w:r>
      <w:r>
        <w:t>ECAPA-TDNN</w:t>
      </w:r>
      <w:r>
        <w:t>模型与其他基线系统在测试集上进行比较。</w:t>
      </w:r>
      <w:r>
        <w:t>Table1</w:t>
      </w:r>
      <w:r>
        <w:t>表明使用</w:t>
      </w:r>
      <w:proofErr w:type="spellStart"/>
      <w:r>
        <w:rPr>
          <w:rFonts w:hint="eastAsia"/>
        </w:rPr>
        <w:t>f</w:t>
      </w:r>
      <w:r>
        <w:t>bank</w:t>
      </w:r>
      <w:proofErr w:type="spellEnd"/>
      <w:r>
        <w:t>特征的</w:t>
      </w:r>
      <w:r>
        <w:t>ECAPA-TDNN</w:t>
      </w:r>
      <w:r>
        <w:t>模型在鸟声识别任务上表现出了最高的</w:t>
      </w:r>
      <w:r>
        <w:rPr>
          <w:rFonts w:hint="eastAsia"/>
        </w:rPr>
        <w:t>准确</w:t>
      </w:r>
      <w:r>
        <w:t>率</w:t>
      </w:r>
      <w:r>
        <w:rPr>
          <w:rFonts w:hint="eastAsia"/>
        </w:rPr>
        <w:t>。</w:t>
      </w:r>
    </w:p>
    <w:p w:rsidR="008F2D46" w:rsidRDefault="00000000">
      <w:pPr>
        <w:rPr>
          <w:rFonts w:ascii="宋体" w:hAnsi="宋体" w:hint="eastAsia"/>
          <w:sz w:val="24"/>
          <w:szCs w:val="24"/>
        </w:rPr>
      </w:pPr>
      <w:r>
        <w:t xml:space="preserve">Table </w:t>
      </w:r>
      <w:fldSimple w:instr=" SEQ Table \* ARABIC ">
        <w:r>
          <w:t>1</w:t>
        </w:r>
      </w:fldSimple>
      <w:r>
        <w:t xml:space="preserve"> Comparison of ECAPA-TDNN </w:t>
      </w:r>
      <w:r>
        <w:rPr>
          <w:rFonts w:hint="eastAsia"/>
        </w:rPr>
        <w:t>model</w:t>
      </w:r>
      <w:r>
        <w:t xml:space="preserve"> with other methods on self-constructed datasets</w:t>
      </w:r>
      <w:r>
        <w:rPr>
          <w:rFonts w:hint="eastAsia"/>
        </w:rPr>
        <w:t>.</w:t>
      </w:r>
    </w:p>
    <w:tbl>
      <w:tblPr>
        <w:tblStyle w:val="6-31"/>
        <w:tblW w:w="0" w:type="auto"/>
        <w:jc w:val="center"/>
        <w:tblLook w:val="04A0" w:firstRow="1" w:lastRow="0" w:firstColumn="1" w:lastColumn="0" w:noHBand="0" w:noVBand="1"/>
      </w:tblPr>
      <w:tblGrid>
        <w:gridCol w:w="2087"/>
        <w:gridCol w:w="1441"/>
        <w:gridCol w:w="1418"/>
        <w:gridCol w:w="1284"/>
        <w:gridCol w:w="1425"/>
      </w:tblGrid>
      <w:tr w:rsidR="008F2D46" w:rsidTr="008F2D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7" w:type="dxa"/>
            <w:tcBorders>
              <w:top w:val="single" w:sz="12" w:space="0" w:color="auto"/>
              <w:bottom w:val="single" w:sz="12" w:space="0" w:color="auto"/>
            </w:tcBorders>
          </w:tcPr>
          <w:p w:rsidR="008F2D46" w:rsidRDefault="00000000">
            <w:pPr>
              <w:pStyle w:val="afc"/>
              <w:rPr>
                <w:b w:val="0"/>
                <w:bCs/>
                <w:color w:val="7B7B7B" w:themeColor="accent3" w:themeShade="BF"/>
              </w:rPr>
            </w:pPr>
            <w:r>
              <w:rPr>
                <w:color w:val="7B7B7B" w:themeColor="accent3" w:themeShade="BF"/>
              </w:rPr>
              <w:t>Method</w:t>
            </w:r>
          </w:p>
        </w:tc>
        <w:tc>
          <w:tcPr>
            <w:tcW w:w="1441" w:type="dxa"/>
            <w:tcBorders>
              <w:top w:val="single" w:sz="12" w:space="0" w:color="auto"/>
              <w:bottom w:val="single" w:sz="12" w:space="0" w:color="auto"/>
            </w:tcBorders>
          </w:tcPr>
          <w:p w:rsidR="008F2D46" w:rsidRDefault="00000000">
            <w:pPr>
              <w:pStyle w:val="afc"/>
              <w:cnfStyle w:val="100000000000" w:firstRow="1" w:lastRow="0" w:firstColumn="0" w:lastColumn="0" w:oddVBand="0" w:evenVBand="0" w:oddHBand="0" w:evenHBand="0" w:firstRowFirstColumn="0" w:firstRowLastColumn="0" w:lastRowFirstColumn="0" w:lastRowLastColumn="0"/>
              <w:rPr>
                <w:b w:val="0"/>
                <w:bCs/>
                <w:color w:val="7B7B7B" w:themeColor="accent3" w:themeShade="BF"/>
              </w:rPr>
            </w:pPr>
            <w:r>
              <w:rPr>
                <w:color w:val="7B7B7B" w:themeColor="accent3" w:themeShade="BF"/>
              </w:rPr>
              <w:t>Accuracy</w:t>
            </w:r>
          </w:p>
        </w:tc>
        <w:tc>
          <w:tcPr>
            <w:tcW w:w="1418" w:type="dxa"/>
            <w:tcBorders>
              <w:top w:val="single" w:sz="12" w:space="0" w:color="auto"/>
              <w:bottom w:val="single" w:sz="12" w:space="0" w:color="auto"/>
            </w:tcBorders>
          </w:tcPr>
          <w:p w:rsidR="008F2D46" w:rsidRDefault="00000000">
            <w:pPr>
              <w:pStyle w:val="afc"/>
              <w:cnfStyle w:val="100000000000" w:firstRow="1" w:lastRow="0" w:firstColumn="0" w:lastColumn="0" w:oddVBand="0" w:evenVBand="0" w:oddHBand="0" w:evenHBand="0" w:firstRowFirstColumn="0" w:firstRowLastColumn="0" w:lastRowFirstColumn="0" w:lastRowLastColumn="0"/>
              <w:rPr>
                <w:b w:val="0"/>
                <w:bCs/>
                <w:color w:val="7B7B7B" w:themeColor="accent3" w:themeShade="BF"/>
              </w:rPr>
            </w:pPr>
            <w:r>
              <w:rPr>
                <w:color w:val="7B7B7B" w:themeColor="accent3" w:themeShade="BF"/>
              </w:rPr>
              <w:t>Precision</w:t>
            </w:r>
          </w:p>
        </w:tc>
        <w:tc>
          <w:tcPr>
            <w:tcW w:w="1284" w:type="dxa"/>
            <w:tcBorders>
              <w:top w:val="single" w:sz="12" w:space="0" w:color="auto"/>
              <w:bottom w:val="single" w:sz="12" w:space="0" w:color="auto"/>
            </w:tcBorders>
          </w:tcPr>
          <w:p w:rsidR="008F2D46" w:rsidRDefault="00000000">
            <w:pPr>
              <w:pStyle w:val="afc"/>
              <w:cnfStyle w:val="100000000000" w:firstRow="1" w:lastRow="0" w:firstColumn="0" w:lastColumn="0" w:oddVBand="0" w:evenVBand="0" w:oddHBand="0" w:evenHBand="0" w:firstRowFirstColumn="0" w:firstRowLastColumn="0" w:lastRowFirstColumn="0" w:lastRowLastColumn="0"/>
              <w:rPr>
                <w:b w:val="0"/>
                <w:bCs/>
                <w:color w:val="7B7B7B" w:themeColor="accent3" w:themeShade="BF"/>
              </w:rPr>
            </w:pPr>
            <w:r>
              <w:rPr>
                <w:color w:val="7B7B7B" w:themeColor="accent3" w:themeShade="BF"/>
              </w:rPr>
              <w:t>Recall</w:t>
            </w:r>
          </w:p>
        </w:tc>
        <w:tc>
          <w:tcPr>
            <w:tcW w:w="1425" w:type="dxa"/>
            <w:tcBorders>
              <w:top w:val="single" w:sz="12" w:space="0" w:color="auto"/>
              <w:bottom w:val="single" w:sz="12" w:space="0" w:color="auto"/>
            </w:tcBorders>
          </w:tcPr>
          <w:p w:rsidR="008F2D46" w:rsidRDefault="00000000">
            <w:pPr>
              <w:pStyle w:val="afc"/>
              <w:cnfStyle w:val="100000000000" w:firstRow="1" w:lastRow="0" w:firstColumn="0" w:lastColumn="0" w:oddVBand="0" w:evenVBand="0" w:oddHBand="0" w:evenHBand="0" w:firstRowFirstColumn="0" w:firstRowLastColumn="0" w:lastRowFirstColumn="0" w:lastRowLastColumn="0"/>
              <w:rPr>
                <w:b w:val="0"/>
                <w:bCs/>
                <w:color w:val="7B7B7B" w:themeColor="accent3" w:themeShade="BF"/>
              </w:rPr>
            </w:pPr>
            <w:r>
              <w:rPr>
                <w:color w:val="7B7B7B" w:themeColor="accent3" w:themeShade="BF"/>
              </w:rPr>
              <w:t>F1-Score</w:t>
            </w:r>
          </w:p>
        </w:tc>
      </w:tr>
      <w:tr w:rsidR="008F2D46" w:rsidTr="008F2D46">
        <w:trPr>
          <w:jc w:val="center"/>
        </w:trPr>
        <w:tc>
          <w:tcPr>
            <w:cnfStyle w:val="001000000000" w:firstRow="0" w:lastRow="0" w:firstColumn="1" w:lastColumn="0" w:oddVBand="0" w:evenVBand="0" w:oddHBand="0" w:evenHBand="0" w:firstRowFirstColumn="0" w:firstRowLastColumn="0" w:lastRowFirstColumn="0" w:lastRowLastColumn="0"/>
            <w:tcW w:w="2087" w:type="dxa"/>
            <w:tcBorders>
              <w:top w:val="single" w:sz="12" w:space="0" w:color="auto"/>
              <w:bottom w:val="single" w:sz="12" w:space="0" w:color="FFFFFF" w:themeColor="background1"/>
            </w:tcBorders>
            <w:shd w:val="clear" w:color="auto" w:fill="FFFFFF" w:themeFill="background1"/>
          </w:tcPr>
          <w:p w:rsidR="008F2D46" w:rsidRDefault="00000000">
            <w:pPr>
              <w:pStyle w:val="afc"/>
              <w:rPr>
                <w:b w:val="0"/>
                <w:bCs/>
                <w:color w:val="7B7B7B" w:themeColor="accent3" w:themeShade="BF"/>
              </w:rPr>
            </w:pPr>
            <w:r>
              <w:rPr>
                <w:color w:val="7B7B7B" w:themeColor="accent3" w:themeShade="BF"/>
              </w:rPr>
              <w:t>Resnet18</w:t>
            </w:r>
          </w:p>
        </w:tc>
        <w:tc>
          <w:tcPr>
            <w:tcW w:w="1441" w:type="dxa"/>
            <w:tcBorders>
              <w:top w:val="single" w:sz="12" w:space="0" w:color="auto"/>
              <w:bottom w:val="single" w:sz="12" w:space="0" w:color="FFFFFF" w:themeColor="background1"/>
            </w:tcBorders>
            <w:shd w:val="clear" w:color="auto" w:fill="FFFFFF" w:themeFill="background1"/>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rPr>
            </w:pPr>
            <w:r>
              <w:rPr>
                <w:color w:val="7B7B7B" w:themeColor="accent3" w:themeShade="BF"/>
              </w:rPr>
              <w:t>78.62%</w:t>
            </w:r>
          </w:p>
        </w:tc>
        <w:tc>
          <w:tcPr>
            <w:tcW w:w="1418" w:type="dxa"/>
            <w:tcBorders>
              <w:top w:val="single" w:sz="12" w:space="0" w:color="auto"/>
              <w:bottom w:val="single" w:sz="12" w:space="0" w:color="FFFFFF" w:themeColor="background1"/>
            </w:tcBorders>
            <w:shd w:val="clear" w:color="auto" w:fill="FFFFFF" w:themeFill="background1"/>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rPr>
            </w:pPr>
            <w:r>
              <w:rPr>
                <w:color w:val="7B7B7B" w:themeColor="accent3" w:themeShade="BF"/>
              </w:rPr>
              <w:t>78.21%</w:t>
            </w:r>
          </w:p>
        </w:tc>
        <w:tc>
          <w:tcPr>
            <w:tcW w:w="1284" w:type="dxa"/>
            <w:tcBorders>
              <w:top w:val="single" w:sz="12" w:space="0" w:color="auto"/>
              <w:bottom w:val="single" w:sz="12" w:space="0" w:color="FFFFFF" w:themeColor="background1"/>
            </w:tcBorders>
            <w:shd w:val="clear" w:color="auto" w:fill="FFFFFF" w:themeFill="background1"/>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rPr>
            </w:pPr>
            <w:r>
              <w:rPr>
                <w:color w:val="7B7B7B" w:themeColor="accent3" w:themeShade="BF"/>
              </w:rPr>
              <w:t>76.32%</w:t>
            </w:r>
          </w:p>
        </w:tc>
        <w:tc>
          <w:tcPr>
            <w:tcW w:w="1425" w:type="dxa"/>
            <w:tcBorders>
              <w:top w:val="single" w:sz="12" w:space="0" w:color="auto"/>
              <w:bottom w:val="single" w:sz="12" w:space="0" w:color="FFFFFF" w:themeColor="background1"/>
            </w:tcBorders>
            <w:shd w:val="clear" w:color="auto" w:fill="FFFFFF" w:themeFill="background1"/>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rPr>
            </w:pPr>
            <w:r>
              <w:rPr>
                <w:color w:val="7B7B7B" w:themeColor="accent3" w:themeShade="BF"/>
              </w:rPr>
              <w:t>77.60%</w:t>
            </w:r>
          </w:p>
        </w:tc>
      </w:tr>
      <w:tr w:rsidR="008F2D46" w:rsidTr="008F2D46">
        <w:trPr>
          <w:jc w:val="center"/>
        </w:trPr>
        <w:tc>
          <w:tcPr>
            <w:cnfStyle w:val="001000000000" w:firstRow="0" w:lastRow="0" w:firstColumn="1" w:lastColumn="0" w:oddVBand="0" w:evenVBand="0" w:oddHBand="0" w:evenHBand="0" w:firstRowFirstColumn="0" w:firstRowLastColumn="0" w:lastRowFirstColumn="0" w:lastRowLastColumn="0"/>
            <w:tcW w:w="2087" w:type="dxa"/>
            <w:tcBorders>
              <w:top w:val="single" w:sz="12" w:space="0" w:color="FFFFFF" w:themeColor="background1"/>
            </w:tcBorders>
          </w:tcPr>
          <w:p w:rsidR="008F2D46" w:rsidRDefault="00000000">
            <w:pPr>
              <w:pStyle w:val="afc"/>
              <w:rPr>
                <w:b w:val="0"/>
                <w:bCs/>
                <w:color w:val="7B7B7B" w:themeColor="accent3" w:themeShade="BF"/>
              </w:rPr>
            </w:pPr>
            <w:r>
              <w:rPr>
                <w:color w:val="7B7B7B" w:themeColor="accent3" w:themeShade="BF"/>
              </w:rPr>
              <w:t>Resnet34</w:t>
            </w:r>
          </w:p>
        </w:tc>
        <w:tc>
          <w:tcPr>
            <w:tcW w:w="1441" w:type="dxa"/>
            <w:tcBorders>
              <w:top w:val="single" w:sz="12" w:space="0" w:color="FFFFFF" w:themeColor="background1"/>
            </w:tcBorders>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rPr>
            </w:pPr>
            <w:r>
              <w:rPr>
                <w:color w:val="7B7B7B" w:themeColor="accent3" w:themeShade="BF"/>
              </w:rPr>
              <w:t>86.34%</w:t>
            </w:r>
          </w:p>
        </w:tc>
        <w:tc>
          <w:tcPr>
            <w:tcW w:w="1418" w:type="dxa"/>
            <w:tcBorders>
              <w:top w:val="single" w:sz="12" w:space="0" w:color="FFFFFF" w:themeColor="background1"/>
            </w:tcBorders>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rPr>
            </w:pPr>
            <w:r>
              <w:rPr>
                <w:color w:val="7B7B7B" w:themeColor="accent3" w:themeShade="BF"/>
              </w:rPr>
              <w:t>86.55%</w:t>
            </w:r>
          </w:p>
        </w:tc>
        <w:tc>
          <w:tcPr>
            <w:tcW w:w="1284" w:type="dxa"/>
            <w:tcBorders>
              <w:top w:val="single" w:sz="12" w:space="0" w:color="FFFFFF" w:themeColor="background1"/>
            </w:tcBorders>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rPr>
            </w:pPr>
            <w:r>
              <w:rPr>
                <w:color w:val="7B7B7B" w:themeColor="accent3" w:themeShade="BF"/>
              </w:rPr>
              <w:t>85.39%</w:t>
            </w:r>
          </w:p>
        </w:tc>
        <w:tc>
          <w:tcPr>
            <w:tcW w:w="1425" w:type="dxa"/>
            <w:tcBorders>
              <w:top w:val="single" w:sz="12" w:space="0" w:color="FFFFFF" w:themeColor="background1"/>
            </w:tcBorders>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rPr>
            </w:pPr>
            <w:r>
              <w:rPr>
                <w:color w:val="7B7B7B" w:themeColor="accent3" w:themeShade="BF"/>
              </w:rPr>
              <w:t>85.13%</w:t>
            </w:r>
          </w:p>
        </w:tc>
      </w:tr>
      <w:tr w:rsidR="008F2D46" w:rsidTr="008F2D46">
        <w:trPr>
          <w:jc w:val="center"/>
        </w:trPr>
        <w:tc>
          <w:tcPr>
            <w:cnfStyle w:val="001000000000" w:firstRow="0" w:lastRow="0" w:firstColumn="1" w:lastColumn="0" w:oddVBand="0" w:evenVBand="0" w:oddHBand="0" w:evenHBand="0" w:firstRowFirstColumn="0" w:firstRowLastColumn="0" w:lastRowFirstColumn="0" w:lastRowLastColumn="0"/>
            <w:tcW w:w="2087" w:type="dxa"/>
            <w:tcBorders>
              <w:bottom w:val="nil"/>
            </w:tcBorders>
            <w:shd w:val="clear" w:color="auto" w:fill="FFFFFF" w:themeFill="background1"/>
          </w:tcPr>
          <w:p w:rsidR="008F2D46" w:rsidRDefault="00000000">
            <w:pPr>
              <w:pStyle w:val="afc"/>
              <w:rPr>
                <w:b w:val="0"/>
                <w:bCs/>
                <w:color w:val="7B7B7B" w:themeColor="accent3" w:themeShade="BF"/>
              </w:rPr>
            </w:pPr>
            <w:r>
              <w:rPr>
                <w:color w:val="7B7B7B" w:themeColor="accent3" w:themeShade="BF"/>
              </w:rPr>
              <w:t>MobileNetV2</w:t>
            </w:r>
          </w:p>
        </w:tc>
        <w:tc>
          <w:tcPr>
            <w:tcW w:w="1441" w:type="dxa"/>
            <w:tcBorders>
              <w:bottom w:val="nil"/>
            </w:tcBorders>
            <w:shd w:val="clear" w:color="auto" w:fill="FFFFFF" w:themeFill="background1"/>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rPr>
            </w:pPr>
            <w:r>
              <w:rPr>
                <w:color w:val="7B7B7B" w:themeColor="accent3" w:themeShade="BF"/>
              </w:rPr>
              <w:t>75.47%</w:t>
            </w:r>
          </w:p>
        </w:tc>
        <w:tc>
          <w:tcPr>
            <w:tcW w:w="1418" w:type="dxa"/>
            <w:tcBorders>
              <w:bottom w:val="nil"/>
            </w:tcBorders>
            <w:shd w:val="clear" w:color="auto" w:fill="FFFFFF" w:themeFill="background1"/>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rPr>
            </w:pPr>
            <w:r>
              <w:rPr>
                <w:color w:val="7B7B7B" w:themeColor="accent3" w:themeShade="BF"/>
              </w:rPr>
              <w:t>75.03%</w:t>
            </w:r>
          </w:p>
        </w:tc>
        <w:tc>
          <w:tcPr>
            <w:tcW w:w="1284" w:type="dxa"/>
            <w:tcBorders>
              <w:bottom w:val="nil"/>
            </w:tcBorders>
            <w:shd w:val="clear" w:color="auto" w:fill="FFFFFF" w:themeFill="background1"/>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rPr>
            </w:pPr>
            <w:r>
              <w:rPr>
                <w:color w:val="7B7B7B" w:themeColor="accent3" w:themeShade="BF"/>
              </w:rPr>
              <w:t>75.27%</w:t>
            </w:r>
          </w:p>
        </w:tc>
        <w:tc>
          <w:tcPr>
            <w:tcW w:w="1425" w:type="dxa"/>
            <w:tcBorders>
              <w:bottom w:val="nil"/>
            </w:tcBorders>
            <w:shd w:val="clear" w:color="auto" w:fill="FFFFFF" w:themeFill="background1"/>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rPr>
            </w:pPr>
            <w:r>
              <w:rPr>
                <w:color w:val="7B7B7B" w:themeColor="accent3" w:themeShade="BF"/>
              </w:rPr>
              <w:t>74.76%</w:t>
            </w:r>
          </w:p>
        </w:tc>
      </w:tr>
      <w:tr w:rsidR="008F2D46" w:rsidTr="008F2D46">
        <w:trPr>
          <w:jc w:val="center"/>
        </w:trPr>
        <w:tc>
          <w:tcPr>
            <w:cnfStyle w:val="001000000000" w:firstRow="0" w:lastRow="0" w:firstColumn="1" w:lastColumn="0" w:oddVBand="0" w:evenVBand="0" w:oddHBand="0" w:evenHBand="0" w:firstRowFirstColumn="0" w:firstRowLastColumn="0" w:lastRowFirstColumn="0" w:lastRowLastColumn="0"/>
            <w:tcW w:w="2087" w:type="dxa"/>
            <w:tcBorders>
              <w:top w:val="nil"/>
              <w:bottom w:val="single" w:sz="12" w:space="0" w:color="FFFFFF" w:themeColor="background1"/>
            </w:tcBorders>
          </w:tcPr>
          <w:p w:rsidR="008F2D46" w:rsidRDefault="00000000">
            <w:pPr>
              <w:pStyle w:val="afc"/>
              <w:rPr>
                <w:b w:val="0"/>
                <w:bCs/>
                <w:color w:val="7B7B7B" w:themeColor="accent3" w:themeShade="BF"/>
              </w:rPr>
            </w:pPr>
            <w:r>
              <w:rPr>
                <w:color w:val="7B7B7B" w:themeColor="accent3" w:themeShade="BF"/>
              </w:rPr>
              <w:t>DensNet121</w:t>
            </w:r>
          </w:p>
        </w:tc>
        <w:tc>
          <w:tcPr>
            <w:tcW w:w="1441" w:type="dxa"/>
            <w:tcBorders>
              <w:top w:val="nil"/>
              <w:bottom w:val="single" w:sz="12" w:space="0" w:color="FFFFFF" w:themeColor="background1"/>
            </w:tcBorders>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rPr>
            </w:pPr>
            <w:r>
              <w:rPr>
                <w:color w:val="7B7B7B" w:themeColor="accent3" w:themeShade="BF"/>
              </w:rPr>
              <w:t>81.19%</w:t>
            </w:r>
          </w:p>
        </w:tc>
        <w:tc>
          <w:tcPr>
            <w:tcW w:w="1418" w:type="dxa"/>
            <w:tcBorders>
              <w:top w:val="nil"/>
              <w:bottom w:val="single" w:sz="12" w:space="0" w:color="FFFFFF" w:themeColor="background1"/>
            </w:tcBorders>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rPr>
            </w:pPr>
            <w:r>
              <w:rPr>
                <w:color w:val="7B7B7B" w:themeColor="accent3" w:themeShade="BF"/>
              </w:rPr>
              <w:t>81.86%</w:t>
            </w:r>
          </w:p>
        </w:tc>
        <w:tc>
          <w:tcPr>
            <w:tcW w:w="1284" w:type="dxa"/>
            <w:tcBorders>
              <w:top w:val="nil"/>
              <w:bottom w:val="single" w:sz="12" w:space="0" w:color="FFFFFF" w:themeColor="background1"/>
            </w:tcBorders>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rPr>
            </w:pPr>
            <w:r>
              <w:rPr>
                <w:color w:val="7B7B7B" w:themeColor="accent3" w:themeShade="BF"/>
              </w:rPr>
              <w:t>81.03%</w:t>
            </w:r>
          </w:p>
        </w:tc>
        <w:tc>
          <w:tcPr>
            <w:tcW w:w="1425" w:type="dxa"/>
            <w:tcBorders>
              <w:top w:val="nil"/>
              <w:bottom w:val="single" w:sz="12" w:space="0" w:color="FFFFFF" w:themeColor="background1"/>
            </w:tcBorders>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rPr>
            </w:pPr>
            <w:r>
              <w:rPr>
                <w:color w:val="7B7B7B" w:themeColor="accent3" w:themeShade="BF"/>
              </w:rPr>
              <w:t>80.01%</w:t>
            </w:r>
          </w:p>
        </w:tc>
      </w:tr>
      <w:tr w:rsidR="008F2D46" w:rsidTr="008F2D46">
        <w:trPr>
          <w:jc w:val="center"/>
        </w:trPr>
        <w:tc>
          <w:tcPr>
            <w:cnfStyle w:val="001000000000" w:firstRow="0" w:lastRow="0" w:firstColumn="1" w:lastColumn="0" w:oddVBand="0" w:evenVBand="0" w:oddHBand="0" w:evenHBand="0" w:firstRowFirstColumn="0" w:firstRowLastColumn="0" w:lastRowFirstColumn="0" w:lastRowLastColumn="0"/>
            <w:tcW w:w="2087" w:type="dxa"/>
            <w:tcBorders>
              <w:top w:val="single" w:sz="12" w:space="0" w:color="FFFFFF" w:themeColor="background1"/>
              <w:bottom w:val="single" w:sz="12" w:space="0" w:color="auto"/>
            </w:tcBorders>
            <w:shd w:val="clear" w:color="auto" w:fill="FFFFFF" w:themeFill="background1"/>
          </w:tcPr>
          <w:p w:rsidR="008F2D46" w:rsidRDefault="00000000">
            <w:pPr>
              <w:pStyle w:val="afc"/>
              <w:rPr>
                <w:b w:val="0"/>
                <w:bCs/>
                <w:color w:val="7B7B7B" w:themeColor="accent3" w:themeShade="BF"/>
              </w:rPr>
            </w:pPr>
            <w:r>
              <w:rPr>
                <w:color w:val="7B7B7B" w:themeColor="accent3" w:themeShade="BF"/>
              </w:rPr>
              <w:t>ECAPA-TDNN</w:t>
            </w:r>
          </w:p>
        </w:tc>
        <w:tc>
          <w:tcPr>
            <w:tcW w:w="1441" w:type="dxa"/>
            <w:tcBorders>
              <w:top w:val="single" w:sz="12" w:space="0" w:color="FFFFFF" w:themeColor="background1"/>
              <w:bottom w:val="single" w:sz="12" w:space="0" w:color="auto"/>
            </w:tcBorders>
            <w:shd w:val="clear" w:color="auto" w:fill="FFFFFF" w:themeFill="background1"/>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rPr>
            </w:pPr>
            <w:r>
              <w:rPr>
                <w:color w:val="7B7B7B" w:themeColor="accent3" w:themeShade="BF"/>
              </w:rPr>
              <w:t>93.76%</w:t>
            </w:r>
          </w:p>
        </w:tc>
        <w:tc>
          <w:tcPr>
            <w:tcW w:w="1418" w:type="dxa"/>
            <w:tcBorders>
              <w:top w:val="single" w:sz="12" w:space="0" w:color="FFFFFF" w:themeColor="background1"/>
              <w:bottom w:val="single" w:sz="12" w:space="0" w:color="auto"/>
            </w:tcBorders>
            <w:shd w:val="clear" w:color="auto" w:fill="FFFFFF" w:themeFill="background1"/>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rPr>
            </w:pPr>
            <w:r>
              <w:rPr>
                <w:color w:val="7B7B7B" w:themeColor="accent3" w:themeShade="BF"/>
              </w:rPr>
              <w:t>93.83%</w:t>
            </w:r>
          </w:p>
        </w:tc>
        <w:tc>
          <w:tcPr>
            <w:tcW w:w="1284" w:type="dxa"/>
            <w:tcBorders>
              <w:top w:val="single" w:sz="12" w:space="0" w:color="FFFFFF" w:themeColor="background1"/>
              <w:bottom w:val="single" w:sz="12" w:space="0" w:color="auto"/>
            </w:tcBorders>
            <w:shd w:val="clear" w:color="auto" w:fill="FFFFFF" w:themeFill="background1"/>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rPr>
            </w:pPr>
            <w:r>
              <w:rPr>
                <w:color w:val="7B7B7B" w:themeColor="accent3" w:themeShade="BF"/>
              </w:rPr>
              <w:t>92.26%</w:t>
            </w:r>
          </w:p>
        </w:tc>
        <w:tc>
          <w:tcPr>
            <w:tcW w:w="1425" w:type="dxa"/>
            <w:tcBorders>
              <w:top w:val="single" w:sz="12" w:space="0" w:color="FFFFFF" w:themeColor="background1"/>
              <w:bottom w:val="single" w:sz="12" w:space="0" w:color="auto"/>
            </w:tcBorders>
            <w:shd w:val="clear" w:color="auto" w:fill="FFFFFF" w:themeFill="background1"/>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rPr>
            </w:pPr>
            <w:r>
              <w:rPr>
                <w:color w:val="7B7B7B" w:themeColor="accent3" w:themeShade="BF"/>
              </w:rPr>
              <w:t>92.18%</w:t>
            </w:r>
          </w:p>
        </w:tc>
      </w:tr>
    </w:tbl>
    <w:p w:rsidR="008F2D46" w:rsidRDefault="008F2D46"/>
    <w:p w:rsidR="008F2D46" w:rsidRDefault="00000000">
      <w:r>
        <w:rPr>
          <w:rFonts w:hint="eastAsia"/>
        </w:rPr>
        <w:t>3.1.2</w:t>
      </w:r>
      <w:r>
        <w:t xml:space="preserve"> Visualization of Features</w:t>
      </w:r>
    </w:p>
    <w:p w:rsidR="008F2D46" w:rsidRDefault="00000000">
      <w:bookmarkStart w:id="147" w:name="_Hlk192342073"/>
      <w:r>
        <w:t>为了描述输出特征的视觉特性，参考</w:t>
      </w:r>
      <w:proofErr w:type="spellStart"/>
      <w:r>
        <w:t>Sainburg</w:t>
      </w:r>
      <w:proofErr w:type="spellEnd"/>
      <w:r>
        <w:t>等</w:t>
      </w:r>
      <w:r>
        <w:fldChar w:fldCharType="begin"/>
      </w:r>
      <w:r>
        <w:instrText xml:space="preserve"> ADDIN EN.CITE &lt;EndNote&gt;&lt;Cite&gt;&lt;Author&gt;Tim&lt;/Author&gt;&lt;Year&gt;2019&lt;/Year&gt;&lt;RecNum&gt;92&lt;/RecNum&gt;&lt;DisplayText&gt;(Tim et al., 2019)&lt;/DisplayText&gt;&lt;record&gt;&lt;rec-number&gt;92&lt;/rec-number&gt;&lt;foreign-keys&gt;&lt;key app="EN" db-id="vadpv9w5usxasbesva9p5wf0xds9zt2evsat" timestamp="1710313365"&gt;92&lt;/key&gt;&lt;/foreign-keys&gt;&lt;ref-type name="Journal Article"&gt;17&lt;/ref-type&gt;&lt;contributors&gt;&lt;authors&gt;&lt;author&gt;Tim, Sainburg&lt;/author&gt;&lt;author&gt;Marvin, Thielk&lt;/author&gt;&lt;author&gt;Timothy, Q. Gentner&lt;/author&gt;&lt;/authors&gt;&lt;/contributors&gt;&lt;titles&gt;&lt;title&gt;Latent space visualization, characterization, and generation of diverse vocal communication signals&lt;/title&gt;&lt;secondary-title&gt;bioRxiv&lt;/secondary-title&gt;&lt;/titles&gt;&lt;periodical&gt;&lt;full-title&gt;bioRxiv&lt;/full-title&gt;&lt;/periodical&gt;&lt;pages&gt;870311&lt;/pages&gt;&lt;dates&gt;&lt;year&gt;2019&lt;/year&gt;&lt;/dates&gt;&lt;urls&gt;&lt;related-urls&gt;&lt;url&gt;http://biorxiv.org/content/early/2019/12/11/870311.abstract&lt;/url&gt;&lt;/related-urls&gt;&lt;/urls&gt;&lt;electronic-resource-num&gt;https://doi.org/10.1101/870311&lt;/electronic-resource-num&gt;&lt;/record&gt;&lt;/Cite&gt;&lt;/EndNote&gt;</w:instrText>
      </w:r>
      <w:r>
        <w:fldChar w:fldCharType="separate"/>
      </w:r>
      <w:r>
        <w:t>(</w:t>
      </w:r>
      <w:hyperlink w:anchor="_ENREF_28" w:tooltip="Tim, 2019 #92" w:history="1">
        <w:r>
          <w:t>Tim et al., 2019</w:t>
        </w:r>
      </w:hyperlink>
      <w:r>
        <w:t>)</w:t>
      </w:r>
      <w:r>
        <w:fldChar w:fldCharType="end"/>
      </w:r>
      <w:r>
        <w:t>利用</w:t>
      </w:r>
      <w:r>
        <w:t>t-</w:t>
      </w:r>
      <w:r>
        <w:t>分布随机邻近嵌入</w:t>
      </w:r>
      <w:r>
        <w:t>(t-distributed stochastic neighbor embedding, t-SNE)</w:t>
      </w:r>
      <w:proofErr w:type="gramStart"/>
      <w:r>
        <w:t>降维方法</w:t>
      </w:r>
      <w:proofErr w:type="gramEnd"/>
      <w:r>
        <w:t>来可视化展示特征分布。</w:t>
      </w:r>
      <w:r>
        <w:rPr>
          <w:rStyle w:val="af9"/>
          <w:rFonts w:hint="eastAsia"/>
          <w:rPrChange w:id="148" w:author="H" w:date="2024-12-15T16:57:00Z">
            <w:rPr>
              <w:rFonts w:hint="eastAsia"/>
            </w:rPr>
          </w:rPrChange>
        </w:rPr>
        <w:t>从</w:t>
      </w:r>
      <w:del w:id="149" w:author="H" w:date="2024-12-15T14:32:00Z">
        <w:r>
          <w:rPr>
            <w:rStyle w:val="af9"/>
            <w:rPrChange w:id="150" w:author="H" w:date="2024-12-15T16:57:00Z">
              <w:rPr/>
            </w:rPrChange>
          </w:rPr>
          <w:delText>10</w:delText>
        </w:r>
      </w:del>
      <w:ins w:id="151" w:author="H" w:date="2024-12-15T14:32:00Z">
        <w:r>
          <w:rPr>
            <w:rStyle w:val="af9"/>
            <w:rPrChange w:id="152" w:author="H" w:date="2024-12-15T16:57:00Z">
              <w:rPr/>
            </w:rPrChange>
          </w:rPr>
          <w:t>50</w:t>
        </w:r>
      </w:ins>
      <w:r>
        <w:rPr>
          <w:rStyle w:val="af9"/>
          <w:rFonts w:hint="eastAsia"/>
          <w:rPrChange w:id="153" w:author="H" w:date="2024-12-15T16:57:00Z">
            <w:rPr>
              <w:rFonts w:hint="eastAsia"/>
            </w:rPr>
          </w:rPrChange>
        </w:rPr>
        <w:t>种鸟类中</w:t>
      </w:r>
      <w:del w:id="154" w:author="H" w:date="2024-12-15T14:32:00Z">
        <w:r>
          <w:rPr>
            <w:rStyle w:val="af9"/>
            <w:rFonts w:hint="eastAsia"/>
            <w:rPrChange w:id="155" w:author="H" w:date="2024-12-15T16:57:00Z">
              <w:rPr>
                <w:rFonts w:hint="eastAsia"/>
              </w:rPr>
            </w:rPrChange>
          </w:rPr>
          <w:delText>随机选择</w:delText>
        </w:r>
        <w:r>
          <w:rPr>
            <w:rStyle w:val="af9"/>
            <w:rFonts w:hint="eastAsia"/>
            <w:rPrChange w:id="156" w:author="H" w:date="2024-12-15T16:57:00Z">
              <w:rPr>
                <w:rFonts w:hint="eastAsia"/>
              </w:rPr>
            </w:rPrChange>
          </w:rPr>
          <w:delText>1500</w:delText>
        </w:r>
      </w:del>
      <w:ins w:id="157" w:author="H" w:date="2024-12-15T14:32:00Z">
        <w:r>
          <w:rPr>
            <w:rStyle w:val="af9"/>
            <w:rFonts w:hint="eastAsia"/>
            <w:rPrChange w:id="158" w:author="H" w:date="2024-12-15T16:57:00Z">
              <w:rPr>
                <w:rFonts w:hint="eastAsia"/>
              </w:rPr>
            </w:rPrChange>
          </w:rPr>
          <w:t>分别选择</w:t>
        </w:r>
        <w:r>
          <w:rPr>
            <w:rStyle w:val="af9"/>
            <w:rPrChange w:id="159" w:author="H" w:date="2024-12-15T16:57:00Z">
              <w:rPr/>
            </w:rPrChange>
          </w:rPr>
          <w:t>50</w:t>
        </w:r>
      </w:ins>
      <w:r>
        <w:rPr>
          <w:rStyle w:val="af9"/>
          <w:rFonts w:hint="eastAsia"/>
          <w:rPrChange w:id="160" w:author="H" w:date="2024-12-15T16:57:00Z">
            <w:rPr>
              <w:rFonts w:hint="eastAsia"/>
            </w:rPr>
          </w:rPrChange>
        </w:rPr>
        <w:t>个样本，从图</w:t>
      </w:r>
      <w:r>
        <w:rPr>
          <w:rStyle w:val="af9"/>
          <w:rFonts w:hint="eastAsia"/>
          <w:rPrChange w:id="161" w:author="H" w:date="2024-12-15T16:57:00Z">
            <w:rPr>
              <w:rFonts w:hint="eastAsia"/>
            </w:rPr>
          </w:rPrChange>
        </w:rPr>
        <w:t>6</w:t>
      </w:r>
      <w:r>
        <w:rPr>
          <w:rStyle w:val="af9"/>
          <w:rFonts w:hint="eastAsia"/>
          <w:rPrChange w:id="162" w:author="H" w:date="2024-12-15T16:57:00Z">
            <w:rPr>
              <w:rFonts w:hint="eastAsia"/>
            </w:rPr>
          </w:rPrChange>
        </w:rPr>
        <w:t>所示的二维图（</w:t>
      </w:r>
      <w:r>
        <w:rPr>
          <w:rStyle w:val="af9"/>
          <w:rPrChange w:id="163" w:author="H" w:date="2024-12-15T16:57:00Z">
            <w:rPr/>
          </w:rPrChange>
        </w:rPr>
        <w:fldChar w:fldCharType="begin"/>
      </w:r>
      <w:r>
        <w:rPr>
          <w:rStyle w:val="af9"/>
          <w:rPrChange w:id="164" w:author="H" w:date="2024-12-15T16:57:00Z">
            <w:rPr/>
          </w:rPrChange>
        </w:rPr>
        <w:instrText xml:space="preserve"> REF _Ref159245495 \h  \* MERGEFORMAT </w:instrText>
      </w:r>
      <w:r w:rsidRPr="00CA43BC">
        <w:rPr>
          <w:rStyle w:val="af9"/>
        </w:rPr>
      </w:r>
      <w:r>
        <w:rPr>
          <w:rStyle w:val="af9"/>
          <w:rPrChange w:id="165" w:author="H" w:date="2024-12-15T16:57:00Z">
            <w:rPr/>
          </w:rPrChange>
        </w:rPr>
        <w:fldChar w:fldCharType="separate"/>
      </w:r>
      <w:r>
        <w:rPr>
          <w:rStyle w:val="af9"/>
          <w:rPrChange w:id="166" w:author="H" w:date="2024-12-15T16:57:00Z">
            <w:rPr/>
          </w:rPrChange>
        </w:rPr>
        <w:t>Fig. 6</w:t>
      </w:r>
      <w:r>
        <w:rPr>
          <w:rStyle w:val="af9"/>
          <w:rPrChange w:id="167" w:author="H" w:date="2024-12-15T16:57:00Z">
            <w:rPr/>
          </w:rPrChange>
        </w:rPr>
        <w:fldChar w:fldCharType="end"/>
      </w:r>
      <w:r>
        <w:rPr>
          <w:rStyle w:val="af9"/>
          <w:rFonts w:hint="eastAsia"/>
          <w:rPrChange w:id="168" w:author="H" w:date="2024-12-15T16:57:00Z">
            <w:rPr>
              <w:rFonts w:hint="eastAsia"/>
            </w:rPr>
          </w:rPrChange>
        </w:rPr>
        <w:t>）</w:t>
      </w:r>
      <w:ins w:id="169" w:author="H" w:date="2024-12-15T14:32:00Z">
        <w:r>
          <w:rPr>
            <w:rStyle w:val="af9"/>
            <w:rFonts w:hint="eastAsia"/>
            <w:rPrChange w:id="170" w:author="H" w:date="2024-12-15T16:57:00Z">
              <w:rPr>
                <w:rFonts w:hint="eastAsia"/>
              </w:rPr>
            </w:rPrChange>
          </w:rPr>
          <w:t>可以</w:t>
        </w:r>
      </w:ins>
      <w:del w:id="171" w:author="H" w:date="2024-12-15T14:32:00Z">
        <w:r>
          <w:rPr>
            <w:rStyle w:val="af9"/>
            <w:rFonts w:hint="eastAsia"/>
            <w:rPrChange w:id="172" w:author="H" w:date="2024-12-15T16:57:00Z">
              <w:rPr>
                <w:rFonts w:hint="eastAsia"/>
              </w:rPr>
            </w:rPrChange>
          </w:rPr>
          <w:delText>和图</w:delText>
        </w:r>
        <w:r>
          <w:rPr>
            <w:rStyle w:val="af9"/>
            <w:rFonts w:hint="eastAsia"/>
            <w:rPrChange w:id="173" w:author="H" w:date="2024-12-15T16:57:00Z">
              <w:rPr>
                <w:rFonts w:hint="eastAsia"/>
              </w:rPr>
            </w:rPrChange>
          </w:rPr>
          <w:delText>7</w:delText>
        </w:r>
        <w:r>
          <w:rPr>
            <w:rStyle w:val="af9"/>
            <w:rFonts w:hint="eastAsia"/>
            <w:rPrChange w:id="174" w:author="H" w:date="2024-12-15T16:57:00Z">
              <w:rPr>
                <w:rFonts w:hint="eastAsia"/>
              </w:rPr>
            </w:rPrChange>
          </w:rPr>
          <w:delText>所示的三维（</w:delText>
        </w:r>
        <w:r>
          <w:rPr>
            <w:rStyle w:val="af9"/>
            <w:rPrChange w:id="175" w:author="H" w:date="2024-12-15T16:57:00Z">
              <w:rPr/>
            </w:rPrChange>
          </w:rPr>
          <w:fldChar w:fldCharType="begin"/>
        </w:r>
        <w:r>
          <w:rPr>
            <w:rStyle w:val="af9"/>
            <w:rPrChange w:id="176" w:author="H" w:date="2024-12-15T16:57:00Z">
              <w:rPr/>
            </w:rPrChange>
          </w:rPr>
          <w:delInstrText xml:space="preserve"> REF _Ref159245512 \h  \* MERGEFORMAT </w:delInstrText>
        </w:r>
        <w:r w:rsidRPr="00CA43BC">
          <w:rPr>
            <w:rStyle w:val="af9"/>
          </w:rPr>
        </w:r>
        <w:r>
          <w:rPr>
            <w:rStyle w:val="af9"/>
            <w:rPrChange w:id="177" w:author="H" w:date="2024-12-15T16:57:00Z">
              <w:rPr/>
            </w:rPrChange>
          </w:rPr>
          <w:fldChar w:fldCharType="separate"/>
        </w:r>
        <w:r>
          <w:rPr>
            <w:rStyle w:val="af9"/>
            <w:rPrChange w:id="178" w:author="H" w:date="2024-12-15T16:57:00Z">
              <w:rPr/>
            </w:rPrChange>
          </w:rPr>
          <w:delText>Fig. 7</w:delText>
        </w:r>
        <w:r>
          <w:rPr>
            <w:rStyle w:val="af9"/>
            <w:rPrChange w:id="179" w:author="H" w:date="2024-12-15T16:57:00Z">
              <w:rPr/>
            </w:rPrChange>
          </w:rPr>
          <w:fldChar w:fldCharType="end"/>
        </w:r>
        <w:r>
          <w:rPr>
            <w:rStyle w:val="af9"/>
            <w:rFonts w:hint="eastAsia"/>
            <w:rPrChange w:id="180" w:author="H" w:date="2024-12-15T16:57:00Z">
              <w:rPr>
                <w:rFonts w:hint="eastAsia"/>
              </w:rPr>
            </w:rPrChange>
          </w:rPr>
          <w:delText>）图课</w:delText>
        </w:r>
      </w:del>
      <w:r>
        <w:rPr>
          <w:rStyle w:val="af9"/>
          <w:rFonts w:hint="eastAsia"/>
          <w:rPrChange w:id="181" w:author="H" w:date="2024-12-15T16:57:00Z">
            <w:rPr>
              <w:rFonts w:hint="eastAsia"/>
            </w:rPr>
          </w:rPrChange>
        </w:rPr>
        <w:t>看出，输出特征的样本较为清晰地分</w:t>
      </w:r>
      <w:del w:id="182" w:author="H" w:date="2024-12-15T14:32:00Z">
        <w:r>
          <w:rPr>
            <w:rStyle w:val="af9"/>
            <w:rFonts w:hint="eastAsia"/>
            <w:rPrChange w:id="183" w:author="H" w:date="2024-12-15T16:57:00Z">
              <w:rPr>
                <w:rFonts w:hint="eastAsia"/>
              </w:rPr>
            </w:rPrChange>
          </w:rPr>
          <w:delText>为十</w:delText>
        </w:r>
      </w:del>
      <w:r>
        <w:rPr>
          <w:rStyle w:val="af9"/>
          <w:rFonts w:hint="eastAsia"/>
          <w:rPrChange w:id="184" w:author="H" w:date="2024-12-15T16:57:00Z">
            <w:rPr>
              <w:rFonts w:hint="eastAsia"/>
            </w:rPr>
          </w:rPrChange>
        </w:rPr>
        <w:t>类，说明了模型良好的分类性能。</w:t>
      </w:r>
      <w:r>
        <w:rPr>
          <w:rFonts w:hint="eastAsia"/>
        </w:rPr>
        <w:t>可以看到诸如</w:t>
      </w:r>
      <w:r>
        <w:t>Eurasian</w:t>
      </w:r>
      <w:r>
        <w:rPr>
          <w:rFonts w:hint="eastAsia"/>
        </w:rPr>
        <w:t xml:space="preserve"> </w:t>
      </w:r>
      <w:r>
        <w:t>Tree</w:t>
      </w:r>
      <w:r>
        <w:rPr>
          <w:rFonts w:hint="eastAsia"/>
        </w:rPr>
        <w:t xml:space="preserve"> </w:t>
      </w:r>
      <w:r>
        <w:t>Sparrow</w:t>
      </w:r>
      <w:r>
        <w:rPr>
          <w:rFonts w:hint="eastAsia"/>
        </w:rPr>
        <w:t>、</w:t>
      </w:r>
      <w:r>
        <w:t>House</w:t>
      </w:r>
      <w:r>
        <w:rPr>
          <w:rFonts w:hint="eastAsia"/>
        </w:rPr>
        <w:t xml:space="preserve">  </w:t>
      </w:r>
      <w:r>
        <w:t>Sparrow</w:t>
      </w:r>
      <w:r>
        <w:rPr>
          <w:rFonts w:hint="eastAsia"/>
        </w:rPr>
        <w:t>和</w:t>
      </w:r>
      <w:r>
        <w:t>White</w:t>
      </w:r>
      <w:r>
        <w:rPr>
          <w:rFonts w:hint="eastAsia"/>
        </w:rPr>
        <w:t xml:space="preserve"> </w:t>
      </w:r>
      <w:r>
        <w:t>Wagtail</w:t>
      </w:r>
      <w:r>
        <w:rPr>
          <w:rFonts w:hint="eastAsia"/>
        </w:rPr>
        <w:t>具有相似叫声的鸟类出现在紧密的集群中，它们都属于雀形目。但是这些特征在特征空间中距离较近，这是错误分类的可能原因</w:t>
      </w:r>
      <w:r>
        <w:t>。</w:t>
      </w:r>
      <w:r>
        <w:rPr>
          <w:rFonts w:hint="eastAsia"/>
        </w:rPr>
        <w:t>此外可以发现</w:t>
      </w:r>
      <w:r>
        <w:t>Light-vented</w:t>
      </w:r>
      <w:r>
        <w:rPr>
          <w:rFonts w:hint="eastAsia"/>
        </w:rPr>
        <w:t xml:space="preserve"> </w:t>
      </w:r>
      <w:r>
        <w:t>Bulbul</w:t>
      </w:r>
      <w:r>
        <w:rPr>
          <w:rFonts w:hint="eastAsia"/>
        </w:rPr>
        <w:t>、</w:t>
      </w:r>
      <w:r>
        <w:t>Common</w:t>
      </w:r>
      <w:r>
        <w:rPr>
          <w:rFonts w:hint="eastAsia"/>
        </w:rPr>
        <w:t xml:space="preserve"> </w:t>
      </w:r>
      <w:r>
        <w:t>Sandpiper</w:t>
      </w:r>
      <w:r>
        <w:rPr>
          <w:rFonts w:hint="eastAsia"/>
        </w:rPr>
        <w:t>、</w:t>
      </w:r>
      <w:r>
        <w:t>Eurasian</w:t>
      </w:r>
      <w:r>
        <w:rPr>
          <w:rFonts w:hint="eastAsia"/>
        </w:rPr>
        <w:t xml:space="preserve"> </w:t>
      </w:r>
      <w:r>
        <w:t>Tree</w:t>
      </w:r>
      <w:r>
        <w:rPr>
          <w:rFonts w:hint="eastAsia"/>
        </w:rPr>
        <w:t xml:space="preserve"> </w:t>
      </w:r>
      <w:r>
        <w:t>Sparrow</w:t>
      </w:r>
      <w:r>
        <w:rPr>
          <w:rFonts w:hint="eastAsia"/>
        </w:rPr>
        <w:t>和</w:t>
      </w:r>
      <w:r>
        <w:t>Plain</w:t>
      </w:r>
      <w:r>
        <w:rPr>
          <w:rFonts w:hint="eastAsia"/>
        </w:rPr>
        <w:t xml:space="preserve"> </w:t>
      </w:r>
      <w:r>
        <w:t>Prinia</w:t>
      </w:r>
      <w:r>
        <w:rPr>
          <w:rFonts w:hint="eastAsia"/>
        </w:rPr>
        <w:t>距离较远，这是由于它们的科</w:t>
      </w:r>
      <w:proofErr w:type="gramStart"/>
      <w:r>
        <w:rPr>
          <w:rFonts w:hint="eastAsia"/>
        </w:rPr>
        <w:t>属以及</w:t>
      </w:r>
      <w:proofErr w:type="gramEnd"/>
      <w:r>
        <w:rPr>
          <w:rFonts w:hint="eastAsia"/>
        </w:rPr>
        <w:t>叫声的异质性。使用可视化图，可以进一步识别聚类物种和彼此接近的物种，这可以为鸟类生态学家提供参考。</w:t>
      </w:r>
    </w:p>
    <w:bookmarkEnd w:id="147"/>
    <w:p w:rsidR="008F2D46" w:rsidRDefault="00000000">
      <w:r>
        <w:rPr>
          <w:noProof/>
        </w:rPr>
        <w:lastRenderedPageBreak/>
        <w:drawing>
          <wp:inline distT="0" distB="0" distL="0" distR="0">
            <wp:extent cx="5274310" cy="7154545"/>
            <wp:effectExtent l="0" t="0" r="2540" b="8255"/>
            <wp:docPr id="922491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91827" name="图片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4310" cy="7154545"/>
                    </a:xfrm>
                    <a:prstGeom prst="rect">
                      <a:avLst/>
                    </a:prstGeom>
                  </pic:spPr>
                </pic:pic>
              </a:graphicData>
            </a:graphic>
          </wp:inline>
        </w:drawing>
      </w:r>
    </w:p>
    <w:p w:rsidR="008F2D46" w:rsidRDefault="00000000">
      <w:pPr>
        <w:pStyle w:val="a5"/>
      </w:pPr>
      <w:bookmarkStart w:id="185" w:name="_Ref159245495"/>
      <w:r>
        <w:t xml:space="preserve">Fig. </w:t>
      </w:r>
      <w:r>
        <w:rPr>
          <w:rFonts w:hint="eastAsia"/>
        </w:rPr>
        <w:t>4</w:t>
      </w:r>
      <w:r>
        <w:t>. t-SNE Visualization of Classification Results</w:t>
      </w:r>
      <w:r>
        <w:rPr>
          <w:rFonts w:hint="eastAsia"/>
        </w:rPr>
        <w:t>. (a)</w:t>
      </w:r>
      <w:r>
        <w:t>2D visualization of t-SNE</w:t>
      </w:r>
      <w:bookmarkStart w:id="186" w:name="_Ref159245512"/>
      <w:bookmarkEnd w:id="185"/>
      <w:r>
        <w:rPr>
          <w:rFonts w:hint="eastAsia"/>
        </w:rPr>
        <w:t>, (b)</w:t>
      </w:r>
      <w:r>
        <w:t>3D visualization of t-SNE</w:t>
      </w:r>
      <w:bookmarkEnd w:id="186"/>
      <w:r>
        <w:rPr>
          <w:rFonts w:hint="eastAsia"/>
        </w:rPr>
        <w:t xml:space="preserve">. </w:t>
      </w:r>
    </w:p>
    <w:p w:rsidR="008F2D46" w:rsidRDefault="00000000">
      <w:r>
        <w:t xml:space="preserve">3.2 </w:t>
      </w:r>
      <w:r>
        <w:t>模型在所有样本上的识别结果</w:t>
      </w:r>
    </w:p>
    <w:p w:rsidR="008F2D46" w:rsidRDefault="00000000">
      <w:r>
        <w:t>随机选取某测试点研究周期内的一天的数据进行识别</w:t>
      </w:r>
      <w:r>
        <w:rPr>
          <w:rFonts w:hint="eastAsia"/>
        </w:rPr>
        <w:t>，</w:t>
      </w:r>
      <w:r>
        <w:t>全部采用自动处理流程进行</w:t>
      </w:r>
      <w:r>
        <w:rPr>
          <w:rFonts w:hint="eastAsia"/>
        </w:rPr>
        <w:t>，数据</w:t>
      </w:r>
      <w:r>
        <w:t>不进行人工筛选</w:t>
      </w:r>
      <w:r>
        <w:rPr>
          <w:rFonts w:hint="eastAsia"/>
        </w:rPr>
        <w:t>，以</w:t>
      </w:r>
      <w:r>
        <w:t>验证网络框架在现实复杂场景下的识别能力</w:t>
      </w:r>
      <w:r>
        <w:rPr>
          <w:rFonts w:hint="eastAsia"/>
        </w:rPr>
        <w:t>。</w:t>
      </w:r>
      <w:r>
        <w:t>首先将长录音样本进行切片处理，一共切成</w:t>
      </w:r>
      <w:r>
        <w:t>9600</w:t>
      </w:r>
      <w:r>
        <w:t>条</w:t>
      </w:r>
      <w:r>
        <w:t>5s</w:t>
      </w:r>
      <w:r>
        <w:t>的音频样本，然后通过鸟声事件检测模型预处理筛选得到</w:t>
      </w:r>
      <w:r>
        <w:t>1456</w:t>
      </w:r>
      <w:r>
        <w:t>条鸟声音频样本，再输入鸟声识别模型进行识别。使用两种</w:t>
      </w:r>
      <w:r>
        <w:rPr>
          <w:rFonts w:hint="eastAsia"/>
        </w:rPr>
        <w:t>策略</w:t>
      </w:r>
      <w:r>
        <w:t>来判定正确识别结果：</w:t>
      </w:r>
      <w:r>
        <w:lastRenderedPageBreak/>
        <w:t>第一种</w:t>
      </w:r>
      <w:r>
        <w:rPr>
          <w:rFonts w:hint="eastAsia"/>
        </w:rPr>
        <w:t>策略</w:t>
      </w:r>
      <w:r>
        <w:t>取鸟声识别模型输出概率</w:t>
      </w:r>
      <w:r>
        <w:t>0.7</w:t>
      </w:r>
      <w:r>
        <w:t>作为判断正确的阈值，即输出概率大于或等于</w:t>
      </w:r>
      <w:r>
        <w:t>0.7</w:t>
      </w:r>
      <w:r>
        <w:t>的音频样本作为模型正确识别样本。第二种则在第一种策略的基础上</w:t>
      </w:r>
      <w:r>
        <w:rPr>
          <w:rFonts w:hint="eastAsia"/>
        </w:rPr>
        <w:t>，进一步</w:t>
      </w:r>
      <w:r>
        <w:t>采用</w:t>
      </w:r>
      <w:r>
        <w:t>“</w:t>
      </w:r>
      <w:r>
        <w:t>连续</w:t>
      </w:r>
      <w:r>
        <w:rPr>
          <w:rFonts w:hint="eastAsia"/>
        </w:rPr>
        <w:t>增强</w:t>
      </w:r>
      <w:r>
        <w:t>识别策略</w:t>
      </w:r>
      <w:r>
        <w:t>”</w:t>
      </w:r>
      <w:r>
        <w:t>对模型识别结果进行后处理，众所周知鸟类通常会连续发声，当识别到一种鸟类时，如果在前后</w:t>
      </w:r>
      <w:r>
        <w:t>30s</w:t>
      </w:r>
      <w:r>
        <w:t>内识别到同种鸟声但是其模型输出概率小于</w:t>
      </w:r>
      <w:r>
        <w:t>0.7</w:t>
      </w:r>
      <w:r>
        <w:t>且大于</w:t>
      </w:r>
      <w:r>
        <w:t>0.5</w:t>
      </w:r>
      <w:r>
        <w:t>时，则也将其作为正确识别样本输出。</w:t>
      </w:r>
    </w:p>
    <w:p w:rsidR="008F2D46" w:rsidRDefault="00000000">
      <w:r>
        <w:t>对于识别出的结果</w:t>
      </w:r>
      <w:r>
        <w:rPr>
          <w:rFonts w:hint="eastAsia"/>
        </w:rPr>
        <w:t>，</w:t>
      </w:r>
      <w:ins w:id="187" w:author="a" w:date="2024-05-11T21:05:00Z">
        <w:r>
          <w:rPr>
            <w:rFonts w:hint="eastAsia"/>
          </w:rPr>
          <w:t>由</w:t>
        </w:r>
      </w:ins>
      <w:del w:id="188" w:author="a" w:date="2024-05-11T20:31:00Z">
        <w:r>
          <w:rPr>
            <w:rFonts w:hint="eastAsia"/>
            <w:color w:val="FF0000"/>
            <w:rPrChange w:id="189" w:author="a" w:date="2024-05-11T20:31:00Z">
              <w:rPr>
                <w:rFonts w:hint="eastAsia"/>
              </w:rPr>
            </w:rPrChange>
          </w:rPr>
          <w:delText>采用人工</w:delText>
        </w:r>
      </w:del>
      <w:ins w:id="190" w:author="a" w:date="2024-05-11T20:31:00Z">
        <w:r>
          <w:rPr>
            <w:rFonts w:hint="eastAsia"/>
            <w:color w:val="FF0000"/>
            <w:rPrChange w:id="191" w:author="a" w:date="2024-05-11T20:31:00Z">
              <w:rPr>
                <w:rFonts w:hint="eastAsia"/>
              </w:rPr>
            </w:rPrChange>
          </w:rPr>
          <w:t>专家</w:t>
        </w:r>
      </w:ins>
      <w:r>
        <w:t>进行校验</w:t>
      </w:r>
      <w:del w:id="192" w:author="a" w:date="2024-05-11T20:31:00Z">
        <w:r>
          <w:rPr>
            <w:rFonts w:hint="eastAsia"/>
          </w:rPr>
          <w:delText>，</w:delText>
        </w:r>
      </w:del>
      <w:r>
        <w:t>得到准确率</w:t>
      </w:r>
      <w:r>
        <w:rPr>
          <w:rFonts w:hint="eastAsia"/>
        </w:rPr>
        <w:t>。</w:t>
      </w:r>
      <w:r>
        <w:t>Table2</w:t>
      </w:r>
      <w:r>
        <w:t>表明使用后处理方案后准确率从</w:t>
      </w:r>
      <w:r>
        <w:t>74.77%</w:t>
      </w:r>
      <w:r>
        <w:t>提高到</w:t>
      </w:r>
      <w:r>
        <w:t>75.26%</w:t>
      </w:r>
      <w:r>
        <w:t>，提升了</w:t>
      </w:r>
      <w:r>
        <w:t>0.49%</w:t>
      </w:r>
      <w:r>
        <w:t>。这一天共识别到</w:t>
      </w:r>
      <w:r>
        <w:t>34</w:t>
      </w:r>
      <w:r>
        <w:t>种鸟类，鸣声最多的是</w:t>
      </w:r>
      <w:r>
        <w:t>Yellow-</w:t>
      </w:r>
      <w:proofErr w:type="spellStart"/>
      <w:r>
        <w:t>belliedPrinia</w:t>
      </w:r>
      <w:proofErr w:type="spellEnd"/>
      <w:r>
        <w:t>（黄腹山</w:t>
      </w:r>
      <w:proofErr w:type="gramStart"/>
      <w:r>
        <w:t>鹪</w:t>
      </w:r>
      <w:proofErr w:type="gramEnd"/>
      <w:r>
        <w:t>莺），共</w:t>
      </w:r>
      <w:r>
        <w:t>132</w:t>
      </w:r>
      <w:r>
        <w:t>声。</w:t>
      </w:r>
    </w:p>
    <w:p w:rsidR="008F2D46" w:rsidRDefault="00000000">
      <w:pPr>
        <w:rPr>
          <w:rFonts w:ascii="宋体" w:hAnsi="宋体" w:hint="eastAsia"/>
          <w:sz w:val="24"/>
          <w:szCs w:val="24"/>
        </w:rPr>
      </w:pPr>
      <w:r>
        <w:t xml:space="preserve">Table </w:t>
      </w:r>
      <w:fldSimple w:instr=" SEQ Table \* ARABIC ">
        <w:r>
          <w:t>2</w:t>
        </w:r>
      </w:fldSimple>
      <w:r>
        <w:t xml:space="preserve"> Test results of two strategies on a random day of the test dataset.</w:t>
      </w:r>
    </w:p>
    <w:tbl>
      <w:tblPr>
        <w:tblStyle w:val="41"/>
        <w:tblW w:w="0" w:type="auto"/>
        <w:tblBorders>
          <w:top w:val="single" w:sz="12" w:space="0" w:color="auto"/>
          <w:bottom w:val="single" w:sz="12" w:space="0" w:color="auto"/>
        </w:tblBorders>
        <w:tblLook w:val="04A0" w:firstRow="1" w:lastRow="0" w:firstColumn="1" w:lastColumn="0" w:noHBand="0" w:noVBand="1"/>
      </w:tblPr>
      <w:tblGrid>
        <w:gridCol w:w="2694"/>
        <w:gridCol w:w="2126"/>
        <w:gridCol w:w="2020"/>
        <w:gridCol w:w="1466"/>
      </w:tblGrid>
      <w:tr w:rsidR="008F2D46" w:rsidTr="008F2D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Borders>
              <w:bottom w:val="single" w:sz="12" w:space="0" w:color="auto"/>
            </w:tcBorders>
          </w:tcPr>
          <w:p w:rsidR="008F2D46" w:rsidRDefault="00000000">
            <w:pPr>
              <w:pStyle w:val="afc"/>
              <w:rPr>
                <w:b w:val="0"/>
                <w:bCs/>
              </w:rPr>
            </w:pPr>
            <w:bookmarkStart w:id="193" w:name="_Hlk192340859"/>
            <w:r>
              <w:t>Strategy</w:t>
            </w:r>
          </w:p>
        </w:tc>
        <w:tc>
          <w:tcPr>
            <w:tcW w:w="2126" w:type="dxa"/>
            <w:tcBorders>
              <w:bottom w:val="single" w:sz="12" w:space="0" w:color="auto"/>
            </w:tcBorders>
          </w:tcPr>
          <w:p w:rsidR="008F2D46" w:rsidRDefault="00000000">
            <w:pPr>
              <w:pStyle w:val="afc"/>
              <w:cnfStyle w:val="100000000000" w:firstRow="1" w:lastRow="0" w:firstColumn="0" w:lastColumn="0" w:oddVBand="0" w:evenVBand="0" w:oddHBand="0" w:evenHBand="0" w:firstRowFirstColumn="0" w:firstRowLastColumn="0" w:lastRowFirstColumn="0" w:lastRowLastColumn="0"/>
              <w:rPr>
                <w:b w:val="0"/>
                <w:bCs/>
              </w:rPr>
            </w:pPr>
            <w:r>
              <w:t>The correct number by model</w:t>
            </w:r>
          </w:p>
        </w:tc>
        <w:tc>
          <w:tcPr>
            <w:tcW w:w="2020" w:type="dxa"/>
            <w:tcBorders>
              <w:bottom w:val="single" w:sz="12" w:space="0" w:color="auto"/>
            </w:tcBorders>
          </w:tcPr>
          <w:p w:rsidR="008F2D46" w:rsidRDefault="00000000">
            <w:pPr>
              <w:pStyle w:val="afc"/>
              <w:cnfStyle w:val="100000000000" w:firstRow="1" w:lastRow="0" w:firstColumn="0" w:lastColumn="0" w:oddVBand="0" w:evenVBand="0" w:oddHBand="0" w:evenHBand="0" w:firstRowFirstColumn="0" w:firstRowLastColumn="0" w:lastRowFirstColumn="0" w:lastRowLastColumn="0"/>
              <w:rPr>
                <w:b w:val="0"/>
                <w:bCs/>
              </w:rPr>
            </w:pPr>
            <w:r>
              <w:t>The correct number by human</w:t>
            </w:r>
          </w:p>
        </w:tc>
        <w:tc>
          <w:tcPr>
            <w:tcW w:w="1466" w:type="dxa"/>
            <w:tcBorders>
              <w:bottom w:val="single" w:sz="12" w:space="0" w:color="auto"/>
            </w:tcBorders>
          </w:tcPr>
          <w:p w:rsidR="008F2D46" w:rsidRDefault="00000000">
            <w:pPr>
              <w:pStyle w:val="afc"/>
              <w:cnfStyle w:val="100000000000" w:firstRow="1" w:lastRow="0" w:firstColumn="0" w:lastColumn="0" w:oddVBand="0" w:evenVBand="0" w:oddHBand="0" w:evenHBand="0" w:firstRowFirstColumn="0" w:firstRowLastColumn="0" w:lastRowFirstColumn="0" w:lastRowLastColumn="0"/>
              <w:rPr>
                <w:b w:val="0"/>
                <w:bCs/>
              </w:rPr>
            </w:pPr>
            <w:r>
              <w:t>Accuracy</w:t>
            </w:r>
          </w:p>
        </w:tc>
      </w:tr>
      <w:tr w:rsidR="008F2D46" w:rsidTr="008F2D46">
        <w:tc>
          <w:tcPr>
            <w:cnfStyle w:val="001000000000" w:firstRow="0" w:lastRow="0" w:firstColumn="1" w:lastColumn="0" w:oddVBand="0" w:evenVBand="0" w:oddHBand="0" w:evenHBand="0" w:firstRowFirstColumn="0" w:firstRowLastColumn="0" w:lastRowFirstColumn="0" w:lastRowLastColumn="0"/>
            <w:tcW w:w="2694" w:type="dxa"/>
            <w:tcBorders>
              <w:top w:val="single" w:sz="12" w:space="0" w:color="auto"/>
              <w:bottom w:val="nil"/>
            </w:tcBorders>
            <w:shd w:val="clear" w:color="auto" w:fill="FFFFFF" w:themeFill="background1"/>
          </w:tcPr>
          <w:p w:rsidR="008F2D46" w:rsidRDefault="00000000">
            <w:pPr>
              <w:pStyle w:val="afc"/>
              <w:rPr>
                <w:b w:val="0"/>
                <w:bCs/>
              </w:rPr>
            </w:pPr>
            <w:r>
              <w:t>Direct recognition</w:t>
            </w:r>
          </w:p>
        </w:tc>
        <w:tc>
          <w:tcPr>
            <w:tcW w:w="2126" w:type="dxa"/>
            <w:tcBorders>
              <w:top w:val="single" w:sz="12" w:space="0" w:color="auto"/>
              <w:bottom w:val="nil"/>
            </w:tcBorders>
            <w:shd w:val="clear" w:color="auto" w:fill="FFFFFF" w:themeFill="background1"/>
          </w:tcPr>
          <w:p w:rsidR="008F2D46" w:rsidRDefault="00000000">
            <w:pPr>
              <w:pStyle w:val="afc"/>
              <w:cnfStyle w:val="000000000000" w:firstRow="0" w:lastRow="0" w:firstColumn="0" w:lastColumn="0" w:oddVBand="0" w:evenVBand="0" w:oddHBand="0" w:evenHBand="0" w:firstRowFirstColumn="0" w:firstRowLastColumn="0" w:lastRowFirstColumn="0" w:lastRowLastColumn="0"/>
            </w:pPr>
            <w:r>
              <w:t>432</w:t>
            </w:r>
          </w:p>
        </w:tc>
        <w:tc>
          <w:tcPr>
            <w:tcW w:w="2020" w:type="dxa"/>
            <w:tcBorders>
              <w:top w:val="single" w:sz="12" w:space="0" w:color="auto"/>
              <w:bottom w:val="nil"/>
            </w:tcBorders>
            <w:shd w:val="clear" w:color="auto" w:fill="FFFFFF" w:themeFill="background1"/>
          </w:tcPr>
          <w:p w:rsidR="008F2D46" w:rsidRDefault="00000000">
            <w:pPr>
              <w:pStyle w:val="afc"/>
              <w:cnfStyle w:val="000000000000" w:firstRow="0" w:lastRow="0" w:firstColumn="0" w:lastColumn="0" w:oddVBand="0" w:evenVBand="0" w:oddHBand="0" w:evenHBand="0" w:firstRowFirstColumn="0" w:firstRowLastColumn="0" w:lastRowFirstColumn="0" w:lastRowLastColumn="0"/>
            </w:pPr>
            <w:r>
              <w:t>323</w:t>
            </w:r>
          </w:p>
        </w:tc>
        <w:tc>
          <w:tcPr>
            <w:tcW w:w="1466" w:type="dxa"/>
            <w:tcBorders>
              <w:top w:val="single" w:sz="12" w:space="0" w:color="auto"/>
              <w:bottom w:val="nil"/>
            </w:tcBorders>
            <w:shd w:val="clear" w:color="auto" w:fill="FFFFFF" w:themeFill="background1"/>
          </w:tcPr>
          <w:p w:rsidR="008F2D46" w:rsidRDefault="00000000">
            <w:pPr>
              <w:pStyle w:val="afc"/>
              <w:cnfStyle w:val="000000000000" w:firstRow="0" w:lastRow="0" w:firstColumn="0" w:lastColumn="0" w:oddVBand="0" w:evenVBand="0" w:oddHBand="0" w:evenHBand="0" w:firstRowFirstColumn="0" w:firstRowLastColumn="0" w:lastRowFirstColumn="0" w:lastRowLastColumn="0"/>
            </w:pPr>
            <w:r>
              <w:t>74.77%</w:t>
            </w:r>
          </w:p>
        </w:tc>
      </w:tr>
      <w:tr w:rsidR="008F2D46" w:rsidTr="008F2D46">
        <w:tc>
          <w:tcPr>
            <w:cnfStyle w:val="001000000000" w:firstRow="0" w:lastRow="0" w:firstColumn="1" w:lastColumn="0" w:oddVBand="0" w:evenVBand="0" w:oddHBand="0" w:evenHBand="0" w:firstRowFirstColumn="0" w:firstRowLastColumn="0" w:lastRowFirstColumn="0" w:lastRowLastColumn="0"/>
            <w:tcW w:w="2694" w:type="dxa"/>
            <w:tcBorders>
              <w:top w:val="nil"/>
              <w:bottom w:val="single" w:sz="12" w:space="0" w:color="auto"/>
            </w:tcBorders>
          </w:tcPr>
          <w:p w:rsidR="008F2D46" w:rsidRDefault="00000000">
            <w:pPr>
              <w:pStyle w:val="afc"/>
              <w:rPr>
                <w:b w:val="0"/>
                <w:bCs/>
              </w:rPr>
            </w:pPr>
            <w:r>
              <w:t>Enhancement recognition</w:t>
            </w:r>
          </w:p>
        </w:tc>
        <w:tc>
          <w:tcPr>
            <w:tcW w:w="2126" w:type="dxa"/>
            <w:tcBorders>
              <w:top w:val="nil"/>
              <w:bottom w:val="single" w:sz="12" w:space="0" w:color="auto"/>
            </w:tcBorders>
          </w:tcPr>
          <w:p w:rsidR="008F2D46" w:rsidRDefault="00000000">
            <w:pPr>
              <w:pStyle w:val="afc"/>
              <w:cnfStyle w:val="000000000000" w:firstRow="0" w:lastRow="0" w:firstColumn="0" w:lastColumn="0" w:oddVBand="0" w:evenVBand="0" w:oddHBand="0" w:evenHBand="0" w:firstRowFirstColumn="0" w:firstRowLastColumn="0" w:lastRowFirstColumn="0" w:lastRowLastColumn="0"/>
            </w:pPr>
            <w:r>
              <w:t>473</w:t>
            </w:r>
          </w:p>
        </w:tc>
        <w:tc>
          <w:tcPr>
            <w:tcW w:w="2020" w:type="dxa"/>
            <w:tcBorders>
              <w:top w:val="nil"/>
              <w:bottom w:val="single" w:sz="12" w:space="0" w:color="auto"/>
            </w:tcBorders>
          </w:tcPr>
          <w:p w:rsidR="008F2D46" w:rsidRDefault="00000000">
            <w:pPr>
              <w:pStyle w:val="afc"/>
              <w:cnfStyle w:val="000000000000" w:firstRow="0" w:lastRow="0" w:firstColumn="0" w:lastColumn="0" w:oddVBand="0" w:evenVBand="0" w:oddHBand="0" w:evenHBand="0" w:firstRowFirstColumn="0" w:firstRowLastColumn="0" w:lastRowFirstColumn="0" w:lastRowLastColumn="0"/>
            </w:pPr>
            <w:r>
              <w:t>356</w:t>
            </w:r>
          </w:p>
        </w:tc>
        <w:tc>
          <w:tcPr>
            <w:tcW w:w="1466" w:type="dxa"/>
            <w:tcBorders>
              <w:top w:val="nil"/>
              <w:bottom w:val="single" w:sz="12" w:space="0" w:color="auto"/>
            </w:tcBorders>
          </w:tcPr>
          <w:p w:rsidR="008F2D46" w:rsidRDefault="00000000">
            <w:pPr>
              <w:pStyle w:val="afc"/>
              <w:cnfStyle w:val="000000000000" w:firstRow="0" w:lastRow="0" w:firstColumn="0" w:lastColumn="0" w:oddVBand="0" w:evenVBand="0" w:oddHBand="0" w:evenHBand="0" w:firstRowFirstColumn="0" w:firstRowLastColumn="0" w:lastRowFirstColumn="0" w:lastRowLastColumn="0"/>
            </w:pPr>
            <w:r>
              <w:t>75.26%</w:t>
            </w:r>
          </w:p>
        </w:tc>
      </w:tr>
      <w:bookmarkEnd w:id="193"/>
    </w:tbl>
    <w:p w:rsidR="008F2D46" w:rsidRDefault="008F2D46"/>
    <w:p w:rsidR="008F2D46" w:rsidRDefault="00000000">
      <w:pPr>
        <w:rPr>
          <w:rFonts w:ascii="宋体" w:hAnsi="宋体" w:cs="宋体" w:hint="eastAsia"/>
          <w:color w:val="000000"/>
          <w:kern w:val="0"/>
          <w:sz w:val="22"/>
          <w:szCs w:val="22"/>
        </w:rPr>
      </w:pPr>
      <w:r>
        <w:t>虽然在实测音频样本上的识别率不能达到非常完美的性能，但是在复杂场景下多类别的鸟声识别已经达到可以接受</w:t>
      </w:r>
      <w:r>
        <w:rPr>
          <w:rFonts w:hint="eastAsia"/>
        </w:rPr>
        <w:t>的</w:t>
      </w:r>
      <w:r>
        <w:t>性能</w:t>
      </w:r>
      <w:r>
        <w:rPr>
          <w:rFonts w:hint="eastAsia"/>
        </w:rPr>
        <w:t>，在没有人工参与的情况下达到</w:t>
      </w:r>
      <w:r>
        <w:rPr>
          <w:rFonts w:hint="eastAsia"/>
        </w:rPr>
        <w:t>7</w:t>
      </w:r>
      <w:r>
        <w:t>5.26%</w:t>
      </w:r>
      <w:r>
        <w:rPr>
          <w:rFonts w:hint="eastAsia"/>
        </w:rPr>
        <w:t>的准确率，现有研究中文献</w:t>
      </w:r>
      <w:r>
        <w:rPr>
          <w:rFonts w:hint="eastAsia"/>
        </w:rPr>
        <w:t>Hanlin Wang</w:t>
      </w:r>
      <w:r>
        <w:rPr>
          <w:rFonts w:hint="eastAsia"/>
        </w:rPr>
        <w:t>等人</w:t>
      </w:r>
      <w:r>
        <w:rPr>
          <w:color w:val="C00000"/>
        </w:rPr>
        <w:t>[16]</w:t>
      </w:r>
      <w:r>
        <w:rPr>
          <w:rFonts w:hint="eastAsia"/>
        </w:rPr>
        <w:t>在对</w:t>
      </w:r>
      <w:r>
        <w:rPr>
          <w:rFonts w:hint="eastAsia"/>
        </w:rPr>
        <w:t>264</w:t>
      </w:r>
      <w:r>
        <w:rPr>
          <w:rFonts w:hint="eastAsia"/>
        </w:rPr>
        <w:t>种</w:t>
      </w:r>
      <w:proofErr w:type="gramStart"/>
      <w:r>
        <w:rPr>
          <w:rFonts w:hint="eastAsia"/>
        </w:rPr>
        <w:t>鸟进行</w:t>
      </w:r>
      <w:proofErr w:type="gramEnd"/>
      <w:r>
        <w:rPr>
          <w:rFonts w:hint="eastAsia"/>
        </w:rPr>
        <w:t>识别时，虽然也达到了</w:t>
      </w:r>
      <w:r>
        <w:rPr>
          <w:rFonts w:hint="eastAsia"/>
        </w:rPr>
        <w:t>77.43%</w:t>
      </w:r>
      <w:r>
        <w:rPr>
          <w:rFonts w:hint="eastAsia"/>
        </w:rPr>
        <w:t>的准确率，但是我们使用现实复杂场景下的实测数据进行识别，其困难程度远高于识别前者所采用的公共数据集中的音频数据</w:t>
      </w:r>
      <w:r>
        <w:t>。由所有实测录音数据</w:t>
      </w:r>
      <w:r>
        <w:rPr>
          <w:rFonts w:hint="eastAsia"/>
        </w:rPr>
        <w:t>最后</w:t>
      </w:r>
      <w:r>
        <w:t>识别</w:t>
      </w:r>
      <w:r>
        <w:rPr>
          <w:rFonts w:hint="eastAsia"/>
        </w:rPr>
        <w:t>出</w:t>
      </w:r>
      <w:r>
        <w:rPr>
          <w:rFonts w:hint="eastAsia"/>
        </w:rPr>
        <w:t>124</w:t>
      </w:r>
      <w:r>
        <w:t>种鸟</w:t>
      </w:r>
      <w:r>
        <w:rPr>
          <w:rFonts w:hint="eastAsia"/>
        </w:rPr>
        <w:t>，优势种为白头</w:t>
      </w:r>
      <w:proofErr w:type="gramStart"/>
      <w:r>
        <w:rPr>
          <w:rFonts w:hint="eastAsia"/>
        </w:rPr>
        <w:t>鹎</w:t>
      </w:r>
      <w:proofErr w:type="gramEnd"/>
      <w:r>
        <w:rPr>
          <w:rFonts w:hint="eastAsia"/>
        </w:rPr>
        <w:t>，黄腹山</w:t>
      </w:r>
      <w:proofErr w:type="gramStart"/>
      <w:r>
        <w:rPr>
          <w:rFonts w:hint="eastAsia"/>
        </w:rPr>
        <w:t>鹪</w:t>
      </w:r>
      <w:proofErr w:type="gramEnd"/>
      <w:r>
        <w:rPr>
          <w:rFonts w:hint="eastAsia"/>
        </w:rPr>
        <w:t>莺，普通翠鸟，长尾</w:t>
      </w:r>
      <w:proofErr w:type="gramStart"/>
      <w:r>
        <w:rPr>
          <w:rFonts w:hint="eastAsia"/>
        </w:rPr>
        <w:t>缝叶莺</w:t>
      </w:r>
      <w:proofErr w:type="gramEnd"/>
      <w:r>
        <w:rPr>
          <w:rFonts w:hint="eastAsia"/>
        </w:rPr>
        <w:t>，麻雀。并识别出</w:t>
      </w:r>
      <w:r>
        <w:t>国家</w:t>
      </w:r>
      <w:r>
        <w:t>Ⅱ</w:t>
      </w:r>
      <w:r>
        <w:t>级重点保护鸟类褐翅</w:t>
      </w:r>
      <w:proofErr w:type="gramStart"/>
      <w:r>
        <w:t>鸦鹃</w:t>
      </w:r>
      <w:proofErr w:type="gramEnd"/>
      <w:r>
        <w:t>、小</w:t>
      </w:r>
      <w:proofErr w:type="gramStart"/>
      <w:r>
        <w:t>鸦鹃</w:t>
      </w:r>
      <w:proofErr w:type="gramEnd"/>
      <w:r>
        <w:t>、</w:t>
      </w:r>
      <w:r>
        <w:rPr>
          <w:rFonts w:hint="eastAsia"/>
        </w:rPr>
        <w:t>黑翅</w:t>
      </w:r>
      <w:proofErr w:type="gramStart"/>
      <w:r>
        <w:rPr>
          <w:rFonts w:hint="eastAsia"/>
        </w:rPr>
        <w:t>鸢</w:t>
      </w:r>
      <w:proofErr w:type="gramEnd"/>
      <w:r>
        <w:rPr>
          <w:rFonts w:hint="eastAsia"/>
        </w:rPr>
        <w:t>（</w:t>
      </w:r>
      <w:r>
        <w:rPr>
          <w:rFonts w:hint="eastAsia"/>
        </w:rPr>
        <w:t>Black-winged</w:t>
      </w:r>
      <w:r>
        <w:t xml:space="preserve"> </w:t>
      </w:r>
      <w:r>
        <w:rPr>
          <w:rFonts w:hint="eastAsia"/>
        </w:rPr>
        <w:t>Kite</w:t>
      </w:r>
      <w:r>
        <w:rPr>
          <w:rFonts w:hint="eastAsia"/>
        </w:rPr>
        <w:t>）和</w:t>
      </w:r>
      <w:r>
        <w:t>松雀鹰</w:t>
      </w:r>
      <w:r>
        <w:rPr>
          <w:rFonts w:hint="eastAsia"/>
        </w:rPr>
        <w:t>。</w:t>
      </w:r>
    </w:p>
    <w:p w:rsidR="008F2D46" w:rsidRDefault="00000000">
      <w:r>
        <w:rPr>
          <w:rFonts w:hint="eastAsia"/>
        </w:rPr>
        <w:t>在本研究周期内，由于施工的原因造成一些监测点被拆除，还有一些设备被人为损坏或者台风山洪等恶劣天气破坏，导致</w:t>
      </w:r>
      <w:r>
        <w:rPr>
          <w:rFonts w:hint="eastAsia"/>
        </w:rPr>
        <w:t>5</w:t>
      </w:r>
      <w:r>
        <w:rPr>
          <w:rFonts w:hint="eastAsia"/>
        </w:rPr>
        <w:t>个监测点未获得充分的数据。但最初布点时已经考虑了监测信息的冗余性，剩下的监测点依然可以支撑本文对于</w:t>
      </w:r>
      <w:r>
        <w:rPr>
          <w:rFonts w:hint="eastAsia"/>
        </w:rPr>
        <w:t>E</w:t>
      </w:r>
      <w:r>
        <w:rPr>
          <w:rFonts w:hint="eastAsia"/>
        </w:rPr>
        <w:t>、</w:t>
      </w:r>
      <w:r>
        <w:rPr>
          <w:rFonts w:hint="eastAsia"/>
        </w:rPr>
        <w:t>W</w:t>
      </w:r>
      <w:r>
        <w:rPr>
          <w:rFonts w:hint="eastAsia"/>
        </w:rPr>
        <w:t>、</w:t>
      </w:r>
      <w:r>
        <w:rPr>
          <w:rFonts w:hint="eastAsia"/>
        </w:rPr>
        <w:t>WS</w:t>
      </w:r>
      <w:r>
        <w:rPr>
          <w:rFonts w:hint="eastAsia"/>
        </w:rPr>
        <w:t>和</w:t>
      </w:r>
      <w:r>
        <w:rPr>
          <w:rFonts w:hint="eastAsia"/>
        </w:rPr>
        <w:t>WN</w:t>
      </w:r>
      <w:r>
        <w:rPr>
          <w:rFonts w:hint="eastAsia"/>
        </w:rPr>
        <w:t>四个区域的研究。如图</w:t>
      </w:r>
      <w:r>
        <w:rPr>
          <w:rFonts w:hint="eastAsia"/>
        </w:rPr>
        <w:t>9</w:t>
      </w:r>
      <w:r>
        <w:rPr>
          <w:rFonts w:hint="eastAsia"/>
        </w:rPr>
        <w:t>所示的小提琴图绘制了剩下的</w:t>
      </w:r>
      <w:r>
        <w:rPr>
          <w:rFonts w:hint="eastAsia"/>
        </w:rPr>
        <w:t>1</w:t>
      </w:r>
      <w:r>
        <w:t>1</w:t>
      </w:r>
      <w:r>
        <w:t>个</w:t>
      </w:r>
      <w:r>
        <w:rPr>
          <w:rFonts w:hint="eastAsia"/>
        </w:rPr>
        <w:t>监测点每天的鸟类数量分布，小提琴的宽度体现了该地点鸟种类数量的数据密度，也是鸟类多样性的一种体现。其中</w:t>
      </w:r>
      <w:r>
        <w:rPr>
          <w:rFonts w:hint="eastAsia"/>
        </w:rPr>
        <w:t>WS2</w:t>
      </w:r>
      <w:r>
        <w:rPr>
          <w:rFonts w:hint="eastAsia"/>
        </w:rPr>
        <w:t>与</w:t>
      </w:r>
      <w:r>
        <w:rPr>
          <w:rFonts w:hint="eastAsia"/>
        </w:rPr>
        <w:t>WS3</w:t>
      </w:r>
      <w:proofErr w:type="gramStart"/>
      <w:r>
        <w:rPr>
          <w:rFonts w:hint="eastAsia"/>
        </w:rPr>
        <w:t>识别出鸟种类</w:t>
      </w:r>
      <w:proofErr w:type="gramEnd"/>
      <w:r>
        <w:rPr>
          <w:rFonts w:hint="eastAsia"/>
        </w:rPr>
        <w:t>数量偏少，原因可能是其地点位于靠近海边的公路上，而不像其他点水草茂盛或植被丰富，可能一些适应海边生活需要在海边捕食的鸟类才更偏向于生活在这里。</w:t>
      </w:r>
    </w:p>
    <w:p w:rsidR="008F2D46" w:rsidRDefault="00000000">
      <w:r>
        <w:rPr>
          <w:noProof/>
        </w:rPr>
        <w:drawing>
          <wp:inline distT="0" distB="0" distL="0" distR="0">
            <wp:extent cx="4989195" cy="2593340"/>
            <wp:effectExtent l="0" t="0" r="1905" b="0"/>
            <wp:docPr id="8922820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82097" name="图片 9"/>
                    <pic:cNvPicPr>
                      <a:picLocks noChangeAspect="1"/>
                    </pic:cNvPicPr>
                  </pic:nvPicPr>
                  <pic:blipFill>
                    <a:blip r:embed="rId11" cstate="print">
                      <a:extLst>
                        <a:ext uri="{28A0092B-C50C-407E-A947-70E740481C1C}">
                          <a14:useLocalDpi xmlns:a14="http://schemas.microsoft.com/office/drawing/2010/main" val="0"/>
                        </a:ext>
                      </a:extLst>
                    </a:blip>
                    <a:srcRect l="6415" t="9806" r="7783" b="2897"/>
                    <a:stretch>
                      <a:fillRect/>
                    </a:stretch>
                  </pic:blipFill>
                  <pic:spPr>
                    <a:xfrm>
                      <a:off x="0" y="0"/>
                      <a:ext cx="5019607" cy="2609491"/>
                    </a:xfrm>
                    <a:prstGeom prst="rect">
                      <a:avLst/>
                    </a:prstGeom>
                    <a:ln>
                      <a:noFill/>
                    </a:ln>
                  </pic:spPr>
                </pic:pic>
              </a:graphicData>
            </a:graphic>
          </wp:inline>
        </w:drawing>
      </w:r>
    </w:p>
    <w:p w:rsidR="008F2D46" w:rsidRDefault="00000000">
      <w:pPr>
        <w:pStyle w:val="a5"/>
        <w:rPr>
          <w:rFonts w:eastAsia="宋体"/>
        </w:rPr>
      </w:pPr>
      <w:r>
        <w:lastRenderedPageBreak/>
        <w:t xml:space="preserve">Fig. </w:t>
      </w:r>
      <w:r>
        <w:rPr>
          <w:rFonts w:hint="eastAsia"/>
        </w:rPr>
        <w:t>5.</w:t>
      </w:r>
      <w:r>
        <w:t xml:space="preserve"> Violin plot for </w:t>
      </w:r>
      <w:r>
        <w:rPr>
          <w:rFonts w:hint="eastAsia"/>
        </w:rPr>
        <w:t>b</w:t>
      </w:r>
      <w:r>
        <w:t xml:space="preserve">ird species count data </w:t>
      </w:r>
      <w:r>
        <w:rPr>
          <w:rFonts w:hint="eastAsia"/>
        </w:rPr>
        <w:t>a</w:t>
      </w:r>
      <w:r>
        <w:t xml:space="preserve">t all </w:t>
      </w:r>
      <w:r>
        <w:rPr>
          <w:rFonts w:hint="eastAsia"/>
        </w:rPr>
        <w:t>location.</w:t>
      </w:r>
    </w:p>
    <w:p w:rsidR="008F2D46" w:rsidRDefault="00000000">
      <w:r>
        <w:t>3.3</w:t>
      </w:r>
      <w:r>
        <w:rPr>
          <w:rFonts w:hint="eastAsia"/>
        </w:rPr>
        <w:t>数据分析</w:t>
      </w:r>
    </w:p>
    <w:p w:rsidR="008F2D46" w:rsidRDefault="00000000">
      <w:r>
        <w:rPr>
          <w:rFonts w:hint="eastAsia"/>
        </w:rPr>
        <w:t>根据鸟声识别模型在整个研究周期内的识别结果，</w:t>
      </w:r>
      <w:r>
        <w:t xml:space="preserve">An Acoustic Occurrence Count (hereafter referred to as ‘AOC’) was then derived for all bird species by summing the number of vocalization occurrences </w:t>
      </w:r>
      <w:r>
        <w:rPr>
          <w:color w:val="FF0000"/>
        </w:rPr>
        <w:t>for a given situation</w:t>
      </w:r>
      <w:r>
        <w:t>.</w:t>
      </w:r>
      <w:r>
        <w:rPr>
          <w:rFonts w:hint="eastAsia"/>
        </w:rPr>
        <w:t>统计出每小时内的</w:t>
      </w:r>
      <w:r>
        <w:rPr>
          <w:rFonts w:hint="eastAsia"/>
        </w:rPr>
        <w:t>AOC</w:t>
      </w:r>
      <w:r>
        <w:rPr>
          <w:rFonts w:hint="eastAsia"/>
        </w:rPr>
        <w:t>，以分析黄茅海跨海通道附近鸟类的昼夜活动模式，如图</w:t>
      </w:r>
      <w:r>
        <w:t>6</w:t>
      </w:r>
      <w:r>
        <w:rPr>
          <w:rFonts w:hint="eastAsia"/>
        </w:rPr>
        <w:t>（</w:t>
      </w:r>
      <w:r>
        <w:rPr>
          <w:rFonts w:hint="eastAsia"/>
        </w:rPr>
        <w:t>a</w:t>
      </w:r>
      <w:r>
        <w:rPr>
          <w:rFonts w:hint="eastAsia"/>
        </w:rPr>
        <w:t>）所示，可以看到</w:t>
      </w:r>
      <w:r>
        <w:rPr>
          <w:rFonts w:hint="eastAsia"/>
        </w:rPr>
        <w:t>AOC</w:t>
      </w:r>
      <w:r>
        <w:rPr>
          <w:rFonts w:hint="eastAsia"/>
        </w:rPr>
        <w:t>的持续增加通常是在</w:t>
      </w:r>
      <w:r>
        <w:rPr>
          <w:rFonts w:hint="eastAsia"/>
        </w:rPr>
        <w:t>6:0</w:t>
      </w:r>
      <w:r>
        <w:t>0</w:t>
      </w:r>
      <w:r>
        <w:rPr>
          <w:rFonts w:hint="eastAsia"/>
        </w:rPr>
        <w:t>左右开始的，</w:t>
      </w:r>
      <w:r>
        <w:rPr>
          <w:rFonts w:hint="eastAsia"/>
        </w:rPr>
        <w:t>AOC</w:t>
      </w:r>
      <w:r>
        <w:rPr>
          <w:rFonts w:hint="eastAsia"/>
        </w:rPr>
        <w:t>最大数量在日出后的几个小时内被检测到（</w:t>
      </w:r>
      <w:r>
        <w:rPr>
          <w:rFonts w:hint="eastAsia"/>
        </w:rPr>
        <w:t>6:0</w:t>
      </w:r>
      <w:r>
        <w:t>0</w:t>
      </w:r>
      <w:r>
        <w:rPr>
          <w:rFonts w:hint="eastAsia"/>
        </w:rPr>
        <w:t>到</w:t>
      </w:r>
      <w:r>
        <w:t>8</w:t>
      </w:r>
      <w:r>
        <w:rPr>
          <w:rFonts w:hint="eastAsia"/>
        </w:rPr>
        <w:t>:0</w:t>
      </w:r>
      <w:r>
        <w:t>0</w:t>
      </w:r>
      <w:r>
        <w:rPr>
          <w:rFonts w:hint="eastAsia"/>
        </w:rPr>
        <w:t>），在日落时会有第二个高峰出现（</w:t>
      </w:r>
      <w:r>
        <w:t>18</w:t>
      </w:r>
      <w:r>
        <w:rPr>
          <w:rFonts w:hint="eastAsia"/>
        </w:rPr>
        <w:t>:0</w:t>
      </w:r>
      <w:r>
        <w:t>0</w:t>
      </w:r>
      <w:r>
        <w:rPr>
          <w:rFonts w:hint="eastAsia"/>
        </w:rPr>
        <w:t>左右）。还可以发现在半夜仍然会有少许鸣声，经查验发现为大嘴乌鸦（</w:t>
      </w:r>
      <w:r>
        <w:t>Large-billed Crow</w:t>
      </w:r>
      <w:r>
        <w:rPr>
          <w:rFonts w:hint="eastAsia"/>
        </w:rPr>
        <w:t>）、</w:t>
      </w:r>
      <w:bookmarkStart w:id="194" w:name="_Hlk157797027"/>
      <w:r>
        <w:t>红角鸮</w:t>
      </w:r>
      <w:r>
        <w:rPr>
          <w:rFonts w:hint="eastAsia"/>
        </w:rPr>
        <w:t>（</w:t>
      </w:r>
      <w:r>
        <w:t>Oriental Scops Owl</w:t>
      </w:r>
      <w:r>
        <w:rPr>
          <w:rFonts w:hint="eastAsia"/>
        </w:rPr>
        <w:t>）</w:t>
      </w:r>
      <w:bookmarkEnd w:id="194"/>
      <w:r>
        <w:rPr>
          <w:rFonts w:hint="eastAsia"/>
        </w:rPr>
        <w:t>、大杜鹃（</w:t>
      </w:r>
      <w:r>
        <w:t>Common Cuckoo</w:t>
      </w:r>
      <w:r>
        <w:rPr>
          <w:rFonts w:hint="eastAsia"/>
        </w:rPr>
        <w:t>）和夜鹭（</w:t>
      </w:r>
      <w:r>
        <w:t>Black-crowned Night Heron</w:t>
      </w:r>
      <w:r>
        <w:rPr>
          <w:rFonts w:hint="eastAsia"/>
        </w:rPr>
        <w:t>）。</w:t>
      </w:r>
    </w:p>
    <w:p w:rsidR="008F2D46" w:rsidRDefault="00000000">
      <w:r>
        <w:rPr>
          <w:rFonts w:hint="eastAsia"/>
        </w:rPr>
        <w:t>W</w:t>
      </w:r>
      <w:r>
        <w:rPr>
          <w:rFonts w:hint="eastAsia"/>
        </w:rPr>
        <w:t>区域、</w:t>
      </w:r>
      <w:r>
        <w:rPr>
          <w:rFonts w:hint="eastAsia"/>
        </w:rPr>
        <w:t>E</w:t>
      </w:r>
      <w:r>
        <w:rPr>
          <w:rFonts w:hint="eastAsia"/>
        </w:rPr>
        <w:t>区域、</w:t>
      </w:r>
      <w:r>
        <w:rPr>
          <w:rFonts w:hint="eastAsia"/>
        </w:rPr>
        <w:t>WN</w:t>
      </w:r>
      <w:r>
        <w:rPr>
          <w:rFonts w:hint="eastAsia"/>
        </w:rPr>
        <w:t>区域和</w:t>
      </w:r>
      <w:r>
        <w:rPr>
          <w:rFonts w:hint="eastAsia"/>
        </w:rPr>
        <w:t>WS</w:t>
      </w:r>
      <w:r>
        <w:rPr>
          <w:rFonts w:hint="eastAsia"/>
        </w:rPr>
        <w:t>区域四个区域的</w:t>
      </w:r>
      <w:r>
        <w:rPr>
          <w:rFonts w:hint="eastAsia"/>
          <w:color w:val="FF0000"/>
        </w:rPr>
        <w:t>每月</w:t>
      </w:r>
      <w:r>
        <w:rPr>
          <w:rFonts w:hint="eastAsia"/>
          <w:color w:val="FF0000"/>
        </w:rPr>
        <w:t>AOC</w:t>
      </w:r>
      <w:r>
        <w:rPr>
          <w:rFonts w:hint="eastAsia"/>
        </w:rPr>
        <w:t>如</w:t>
      </w:r>
      <w:r>
        <w:fldChar w:fldCharType="begin"/>
      </w:r>
      <w:r>
        <w:instrText xml:space="preserve"> </w:instrText>
      </w:r>
      <w:r>
        <w:rPr>
          <w:rFonts w:hint="eastAsia"/>
        </w:rPr>
        <w:instrText>REF _Ref159252060 \h</w:instrText>
      </w:r>
      <w:r>
        <w:instrText xml:space="preserve">  \* MERGEFORMAT </w:instrText>
      </w:r>
      <w:r>
        <w:fldChar w:fldCharType="separate"/>
      </w:r>
      <w:r>
        <w:t xml:space="preserve">Fig. </w:t>
      </w:r>
      <w:r>
        <w:rPr>
          <w:rFonts w:hint="eastAsia"/>
        </w:rPr>
        <w:t>6</w:t>
      </w:r>
      <w:r>
        <w:fldChar w:fldCharType="end"/>
      </w:r>
      <w:r>
        <w:rPr>
          <w:rFonts w:hint="eastAsia"/>
        </w:rPr>
        <w:t>（</w:t>
      </w:r>
      <w:r>
        <w:rPr>
          <w:rFonts w:hint="eastAsia"/>
        </w:rPr>
        <w:t>b</w:t>
      </w:r>
      <w:r>
        <w:rPr>
          <w:rFonts w:hint="eastAsia"/>
        </w:rPr>
        <w:t>）所示，结果显示在</w:t>
      </w:r>
      <w:r>
        <w:rPr>
          <w:rFonts w:hint="eastAsia"/>
        </w:rPr>
        <w:t>23</w:t>
      </w:r>
      <w:r>
        <w:rPr>
          <w:rFonts w:hint="eastAsia"/>
        </w:rPr>
        <w:t>年</w:t>
      </w:r>
      <w:r>
        <w:rPr>
          <w:rFonts w:hint="eastAsia"/>
        </w:rPr>
        <w:t>6</w:t>
      </w:r>
      <w:r>
        <w:rPr>
          <w:rFonts w:hint="eastAsia"/>
        </w:rPr>
        <w:t>月</w:t>
      </w:r>
      <w:r>
        <w:rPr>
          <w:rFonts w:hint="eastAsia"/>
        </w:rPr>
        <w:t>AOC</w:t>
      </w:r>
      <w:r>
        <w:rPr>
          <w:rFonts w:hint="eastAsia"/>
        </w:rPr>
        <w:t>的整体数量水平较高，</w:t>
      </w:r>
      <w:r>
        <w:rPr>
          <w:rFonts w:hint="eastAsia"/>
        </w:rPr>
        <w:t>23</w:t>
      </w:r>
      <w:r>
        <w:rPr>
          <w:rFonts w:hint="eastAsia"/>
        </w:rPr>
        <w:t>年</w:t>
      </w:r>
      <w:r>
        <w:rPr>
          <w:rFonts w:hint="eastAsia"/>
        </w:rPr>
        <w:t>7</w:t>
      </w:r>
      <w:r>
        <w:rPr>
          <w:rFonts w:hint="eastAsia"/>
        </w:rPr>
        <w:t>月和</w:t>
      </w:r>
      <w:r>
        <w:rPr>
          <w:rFonts w:hint="eastAsia"/>
        </w:rPr>
        <w:t>8</w:t>
      </w:r>
      <w:r>
        <w:rPr>
          <w:rFonts w:hint="eastAsia"/>
        </w:rPr>
        <w:t>月呈下降趋势，其原因是这两个月出现台风恶劣天气，台风</w:t>
      </w:r>
      <w:proofErr w:type="gramStart"/>
      <w:r>
        <w:rPr>
          <w:rFonts w:hint="eastAsia"/>
        </w:rPr>
        <w:t>季过去</w:t>
      </w:r>
      <w:proofErr w:type="gramEnd"/>
      <w:r>
        <w:rPr>
          <w:rFonts w:hint="eastAsia"/>
        </w:rPr>
        <w:t>后才呈现缓慢增长的趋势，在随后的秋冬季节基本保持稳定，在</w:t>
      </w:r>
      <w:r>
        <w:rPr>
          <w:rFonts w:hint="eastAsia"/>
        </w:rPr>
        <w:t>2</w:t>
      </w:r>
      <w:r>
        <w:rPr>
          <w:rFonts w:hint="eastAsia"/>
        </w:rPr>
        <w:t>月春天来临的时候整体开始</w:t>
      </w:r>
      <w:r>
        <w:t>复苏</w:t>
      </w:r>
      <w:r>
        <w:rPr>
          <w:rFonts w:hint="eastAsia"/>
        </w:rPr>
        <w:t>。值得注意的是，虽然台风季整体的</w:t>
      </w:r>
      <w:r>
        <w:rPr>
          <w:rFonts w:hint="eastAsia"/>
        </w:rPr>
        <w:t>AOC</w:t>
      </w:r>
      <w:r>
        <w:rPr>
          <w:rFonts w:hint="eastAsia"/>
        </w:rPr>
        <w:t>都受到了影响，但是位于海边的</w:t>
      </w:r>
      <w:r>
        <w:rPr>
          <w:rFonts w:hint="eastAsia"/>
        </w:rPr>
        <w:t>WN</w:t>
      </w:r>
      <w:r>
        <w:rPr>
          <w:rFonts w:hint="eastAsia"/>
        </w:rPr>
        <w:t>的</w:t>
      </w:r>
      <w:r>
        <w:rPr>
          <w:rFonts w:hint="eastAsia"/>
        </w:rPr>
        <w:t>AOC</w:t>
      </w:r>
      <w:r>
        <w:rPr>
          <w:rFonts w:hint="eastAsia"/>
        </w:rPr>
        <w:t>最高，说明相对来说受到的影响最小，这可能是因为居住在海边的鸟类对于此类天气更加适应。此外，虽然</w:t>
      </w:r>
      <w:r>
        <w:rPr>
          <w:rFonts w:hint="eastAsia"/>
        </w:rPr>
        <w:t>WN</w:t>
      </w:r>
      <w:r>
        <w:rPr>
          <w:rFonts w:hint="eastAsia"/>
        </w:rPr>
        <w:t>的鸟的种类偏少，但是该区域的鸟类比较</w:t>
      </w:r>
      <w:proofErr w:type="gramStart"/>
      <w:r>
        <w:rPr>
          <w:rFonts w:hint="eastAsia"/>
        </w:rPr>
        <w:t>活跃爱</w:t>
      </w:r>
      <w:proofErr w:type="gramEnd"/>
      <w:r>
        <w:rPr>
          <w:rFonts w:hint="eastAsia"/>
        </w:rPr>
        <w:t>叫，比如白头</w:t>
      </w:r>
      <w:proofErr w:type="gramStart"/>
      <w:r>
        <w:rPr>
          <w:rFonts w:hint="eastAsia"/>
        </w:rPr>
        <w:t>鹎</w:t>
      </w:r>
      <w:proofErr w:type="gramEnd"/>
      <w:r>
        <w:rPr>
          <w:rFonts w:hint="eastAsia"/>
        </w:rPr>
        <w:t>，所以最终的</w:t>
      </w:r>
      <w:r>
        <w:rPr>
          <w:rFonts w:hint="eastAsia"/>
        </w:rPr>
        <w:t>AOC</w:t>
      </w:r>
      <w:r>
        <w:rPr>
          <w:rFonts w:hint="eastAsia"/>
        </w:rPr>
        <w:t>和其他区域相差不多。对比低噪声区域（</w:t>
      </w:r>
      <w:r>
        <w:rPr>
          <w:rFonts w:hint="eastAsia"/>
        </w:rPr>
        <w:t>WS</w:t>
      </w:r>
      <w:r>
        <w:rPr>
          <w:rFonts w:hint="eastAsia"/>
        </w:rPr>
        <w:t>和</w:t>
      </w:r>
      <w:r>
        <w:rPr>
          <w:rFonts w:hint="eastAsia"/>
        </w:rPr>
        <w:t>WN</w:t>
      </w:r>
      <w:r>
        <w:rPr>
          <w:rFonts w:hint="eastAsia"/>
        </w:rPr>
        <w:t>）与高噪声区域（</w:t>
      </w:r>
      <w:r>
        <w:rPr>
          <w:rFonts w:hint="eastAsia"/>
        </w:rPr>
        <w:t>E</w:t>
      </w:r>
      <w:r>
        <w:rPr>
          <w:rFonts w:hint="eastAsia"/>
        </w:rPr>
        <w:t>和</w:t>
      </w:r>
      <w:r>
        <w:rPr>
          <w:rFonts w:hint="eastAsia"/>
        </w:rPr>
        <w:t>W</w:t>
      </w:r>
      <w:r>
        <w:rPr>
          <w:rFonts w:hint="eastAsia"/>
        </w:rPr>
        <w:t>）的</w:t>
      </w:r>
      <w:r>
        <w:rPr>
          <w:rFonts w:hint="eastAsia"/>
          <w:color w:val="FF0000"/>
        </w:rPr>
        <w:t>AOC</w:t>
      </w:r>
      <w:r>
        <w:rPr>
          <w:rFonts w:hint="eastAsia"/>
        </w:rPr>
        <w:t>，可以看到在施工期间，它们的</w:t>
      </w:r>
      <w:r>
        <w:rPr>
          <w:rFonts w:hint="eastAsia"/>
        </w:rPr>
        <w:t>AOC</w:t>
      </w:r>
      <w:r>
        <w:rPr>
          <w:rFonts w:hint="eastAsia"/>
        </w:rPr>
        <w:t>差别不大。</w:t>
      </w:r>
      <w:r>
        <w:rPr>
          <w:color w:val="FF0000"/>
        </w:rPr>
        <w:t xml:space="preserve"> </w:t>
      </w:r>
    </w:p>
    <w:p w:rsidR="008F2D46" w:rsidRDefault="00000000">
      <w:r>
        <w:rPr>
          <w:noProof/>
        </w:rPr>
        <w:lastRenderedPageBreak/>
        <w:drawing>
          <wp:inline distT="0" distB="0" distL="0" distR="0">
            <wp:extent cx="5274310" cy="5883275"/>
            <wp:effectExtent l="0" t="0" r="2540" b="3175"/>
            <wp:docPr id="20468689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68954" name="图片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74310" cy="5883275"/>
                    </a:xfrm>
                    <a:prstGeom prst="rect">
                      <a:avLst/>
                    </a:prstGeom>
                  </pic:spPr>
                </pic:pic>
              </a:graphicData>
            </a:graphic>
          </wp:inline>
        </w:drawing>
      </w:r>
    </w:p>
    <w:p w:rsidR="008F2D46" w:rsidRDefault="00000000">
      <w:pPr>
        <w:pStyle w:val="a5"/>
      </w:pPr>
      <w:bookmarkStart w:id="195" w:name="_Ref159252060"/>
      <w:r>
        <w:t xml:space="preserve">Fig. </w:t>
      </w:r>
      <w:r>
        <w:rPr>
          <w:rFonts w:hint="eastAsia"/>
        </w:rPr>
        <w:t>6</w:t>
      </w:r>
      <w:r>
        <w:t>.</w:t>
      </w:r>
      <w:bookmarkEnd w:id="195"/>
      <w:r>
        <w:t xml:space="preserve"> </w:t>
      </w:r>
      <w:r>
        <w:rPr>
          <w:rFonts w:hint="eastAsia"/>
        </w:rPr>
        <w:t>(a)</w:t>
      </w:r>
      <w:r>
        <w:t xml:space="preserve">Diel pattern is expressed as the </w:t>
      </w:r>
      <w:r>
        <w:rPr>
          <w:rFonts w:hint="eastAsia"/>
        </w:rPr>
        <w:t>AOC</w:t>
      </w:r>
      <w:r>
        <w:t xml:space="preserve"> detected per recording hour</w:t>
      </w:r>
      <w:r>
        <w:rPr>
          <w:rFonts w:hint="eastAsia"/>
        </w:rPr>
        <w:t xml:space="preserve"> </w:t>
      </w:r>
      <w:r>
        <w:t>during the study period. The graph starts at 0</w:t>
      </w:r>
      <w:r>
        <w:rPr>
          <w:rFonts w:hint="eastAsia"/>
        </w:rPr>
        <w:t>0:</w:t>
      </w:r>
      <w:r>
        <w:t>00h and ends at 24:00h.</w:t>
      </w:r>
      <w:r>
        <w:rPr>
          <w:rFonts w:hint="eastAsia"/>
        </w:rPr>
        <w:t>(b)</w:t>
      </w:r>
      <w:r>
        <w:t xml:space="preserve"> The </w:t>
      </w:r>
      <w:r>
        <w:rPr>
          <w:rFonts w:hint="eastAsia"/>
        </w:rPr>
        <w:t xml:space="preserve">AOC </w:t>
      </w:r>
      <w:r>
        <w:t>change</w:t>
      </w:r>
      <w:r>
        <w:rPr>
          <w:rFonts w:hint="eastAsia"/>
        </w:rPr>
        <w:t>s</w:t>
      </w:r>
      <w:r>
        <w:t xml:space="preserve"> per month in each of the four </w:t>
      </w:r>
      <w:r>
        <w:rPr>
          <w:rFonts w:hint="eastAsia"/>
        </w:rPr>
        <w:t>area</w:t>
      </w:r>
      <w:r>
        <w:t>s during the study period</w:t>
      </w:r>
      <w:r>
        <w:rPr>
          <w:rFonts w:hint="eastAsia"/>
        </w:rPr>
        <w:t>.</w:t>
      </w:r>
    </w:p>
    <w:p w:rsidR="008F2D46" w:rsidRDefault="008F2D46"/>
    <w:p w:rsidR="008F2D46" w:rsidRDefault="00000000">
      <w:r>
        <w:t>3.4</w:t>
      </w:r>
      <w:r>
        <w:t>鸟类鸣叫最低频率应对噪声的变化</w:t>
      </w:r>
    </w:p>
    <w:p w:rsidR="008F2D46" w:rsidRDefault="00000000">
      <w:pPr>
        <w:rPr>
          <w:ins w:id="196" w:author="H" w:date="2024-12-02T20:48:00Z"/>
        </w:rPr>
      </w:pPr>
      <w:r>
        <w:t>基于深度学习模型识别结果</w:t>
      </w:r>
      <w:r>
        <w:rPr>
          <w:rFonts w:hint="eastAsia"/>
        </w:rPr>
        <w:t>，对比分析了</w:t>
      </w:r>
      <w:bookmarkStart w:id="197" w:name="_Hlk192510112"/>
      <w:r>
        <w:t>Light-</w:t>
      </w:r>
      <w:proofErr w:type="spellStart"/>
      <w:r>
        <w:t>ventedBulbul</w:t>
      </w:r>
      <w:bookmarkEnd w:id="197"/>
      <w:proofErr w:type="spellEnd"/>
      <w:r>
        <w:t>白头</w:t>
      </w:r>
      <w:proofErr w:type="gramStart"/>
      <w:r>
        <w:t>鹎</w:t>
      </w:r>
      <w:proofErr w:type="gramEnd"/>
      <w:r>
        <w:t>，</w:t>
      </w:r>
      <w:proofErr w:type="spellStart"/>
      <w:r>
        <w:t>GreaterCoucal</w:t>
      </w:r>
      <w:proofErr w:type="spellEnd"/>
      <w:r>
        <w:t>褐翅</w:t>
      </w:r>
      <w:proofErr w:type="gramStart"/>
      <w:r>
        <w:t>鸦鹃</w:t>
      </w:r>
      <w:proofErr w:type="gramEnd"/>
      <w:r>
        <w:rPr>
          <w:rFonts w:hint="eastAsia"/>
        </w:rPr>
        <w:t>、</w:t>
      </w:r>
      <w:bookmarkStart w:id="198" w:name="_Hlk192510133"/>
      <w:r>
        <w:t>Yellow-</w:t>
      </w:r>
      <w:proofErr w:type="spellStart"/>
      <w:r>
        <w:t>belliedPrinia</w:t>
      </w:r>
      <w:bookmarkEnd w:id="198"/>
      <w:proofErr w:type="spellEnd"/>
      <w:r>
        <w:t>黄腹山</w:t>
      </w:r>
      <w:proofErr w:type="gramStart"/>
      <w:r>
        <w:t>鹪莺</w:t>
      </w:r>
      <w:r>
        <w:rPr>
          <w:rFonts w:hint="eastAsia"/>
        </w:rPr>
        <w:t>以及</w:t>
      </w:r>
      <w:proofErr w:type="gramEnd"/>
      <w:r>
        <w:t>Greenshank</w:t>
      </w:r>
      <w:r>
        <w:rPr>
          <w:rFonts w:hint="eastAsia"/>
        </w:rPr>
        <w:t>青</w:t>
      </w:r>
      <w:proofErr w:type="gramStart"/>
      <w:r>
        <w:rPr>
          <w:rFonts w:hint="eastAsia"/>
        </w:rPr>
        <w:t>脚鹬在施工</w:t>
      </w:r>
      <w:proofErr w:type="gramEnd"/>
      <w:r>
        <w:rPr>
          <w:rFonts w:hint="eastAsia"/>
        </w:rPr>
        <w:t>区域和非施工区域的最低频率</w:t>
      </w:r>
      <w:r>
        <w:t>。白头</w:t>
      </w:r>
      <w:proofErr w:type="gramStart"/>
      <w:r>
        <w:t>鹎</w:t>
      </w:r>
      <w:proofErr w:type="gramEnd"/>
      <w:r>
        <w:t>是雀形目</w:t>
      </w:r>
      <w:proofErr w:type="gramStart"/>
      <w:r>
        <w:t>鹎</w:t>
      </w:r>
      <w:proofErr w:type="gramEnd"/>
      <w:r>
        <w:t>科</w:t>
      </w:r>
      <w:proofErr w:type="gramStart"/>
      <w:r>
        <w:t>鹎</w:t>
      </w:r>
      <w:proofErr w:type="gramEnd"/>
      <w:r>
        <w:t>属鸟类，是中国长江流域及其以南广大地区的常见鸟类；褐翅</w:t>
      </w:r>
      <w:proofErr w:type="gramStart"/>
      <w:r>
        <w:t>鸦鹃</w:t>
      </w:r>
      <w:proofErr w:type="gramEnd"/>
      <w:r>
        <w:t>为</w:t>
      </w:r>
      <w:proofErr w:type="gramStart"/>
      <w:r>
        <w:t>鹃</w:t>
      </w:r>
      <w:proofErr w:type="gramEnd"/>
      <w:r>
        <w:t>形目</w:t>
      </w:r>
      <w:proofErr w:type="gramStart"/>
      <w:r>
        <w:t>鸦鹃</w:t>
      </w:r>
      <w:proofErr w:type="gramEnd"/>
      <w:r>
        <w:t>科</w:t>
      </w:r>
      <w:proofErr w:type="gramStart"/>
      <w:r>
        <w:t>鸦鹃</w:t>
      </w:r>
      <w:proofErr w:type="gramEnd"/>
      <w:r>
        <w:t>属的鸟类，分布于中国南方沿海和浙江、贵州等省，已被列为中国</w:t>
      </w:r>
      <w:r>
        <w:t>II</w:t>
      </w:r>
      <w:r>
        <w:t>级重点保护野生动物；</w:t>
      </w:r>
    </w:p>
    <w:p w:rsidR="008F2D46" w:rsidRDefault="00000000">
      <w:r>
        <w:t>黄腹山</w:t>
      </w:r>
      <w:proofErr w:type="gramStart"/>
      <w:r>
        <w:t>鹪</w:t>
      </w:r>
      <w:proofErr w:type="gramEnd"/>
      <w:r>
        <w:t>莺为雀形</w:t>
      </w:r>
      <w:proofErr w:type="gramStart"/>
      <w:r>
        <w:t>目扇尾莺科山鹪莺属</w:t>
      </w:r>
      <w:proofErr w:type="gramEnd"/>
      <w:r>
        <w:t>的鸟类，分布于印度次大陆及中国的西南地区、中南半岛和中国的东南沿海地区、太平洋诸岛屿等。</w:t>
      </w:r>
      <w:r>
        <w:rPr>
          <w:rFonts w:hint="eastAsia"/>
        </w:rPr>
        <w:t>青脚鹬为鸻形目</w:t>
      </w:r>
      <w:proofErr w:type="gramStart"/>
      <w:r>
        <w:rPr>
          <w:rFonts w:hint="eastAsia"/>
        </w:rPr>
        <w:t>鹬科鹬属</w:t>
      </w:r>
      <w:proofErr w:type="gramEnd"/>
      <w:r>
        <w:rPr>
          <w:rFonts w:hint="eastAsia"/>
        </w:rPr>
        <w:t>的一种鸟类，在中国大陆，主要分布于华北和华南等地。施工区域仅包括</w:t>
      </w:r>
      <w:r>
        <w:rPr>
          <w:rFonts w:hint="eastAsia"/>
        </w:rPr>
        <w:t>W</w:t>
      </w:r>
      <w:r>
        <w:rPr>
          <w:rFonts w:hint="eastAsia"/>
        </w:rPr>
        <w:t>区域，并不考虑</w:t>
      </w:r>
      <w:r>
        <w:rPr>
          <w:rFonts w:hint="eastAsia"/>
        </w:rPr>
        <w:t>E</w:t>
      </w:r>
      <w:r>
        <w:rPr>
          <w:rFonts w:hint="eastAsia"/>
        </w:rPr>
        <w:t>区域的原</w:t>
      </w:r>
      <w:r>
        <w:rPr>
          <w:rFonts w:hint="eastAsia"/>
        </w:rPr>
        <w:lastRenderedPageBreak/>
        <w:t>因是</w:t>
      </w:r>
      <w:r>
        <w:rPr>
          <w:rFonts w:hint="eastAsia"/>
        </w:rPr>
        <w:t>E</w:t>
      </w:r>
      <w:r>
        <w:rPr>
          <w:rFonts w:hint="eastAsia"/>
        </w:rPr>
        <w:t>和其他地块隔海，地理上的差异可能会带来鸟的方言差异，在许多以往的研究中已经发现了这样的现象</w:t>
      </w:r>
      <w:r>
        <w:fldChar w:fldCharType="begin"/>
      </w:r>
      <w:r>
        <w:instrText xml:space="preserve"> ADDIN EN.CITE &lt;EndNote&gt;&lt;Cite&gt;&lt;Author&gt;Derryberry&lt;/Author&gt;&lt;Year&gt;2020&lt;/Year&gt;&lt;RecNum&gt;68&lt;/RecNum&gt;&lt;DisplayText&gt;(Derryberry et al., 2020)&lt;/DisplayText&gt;&lt;record&gt;&lt;rec-number&gt;68&lt;/rec-number&gt;&lt;foreign-keys&gt;&lt;key app="EN" db-id="vadpv9w5usxasbesva9p5wf0xds9zt2evsat" timestamp="1710251541"&gt;68&lt;/key&gt;&lt;/foreign-keys&gt;&lt;ref-type name="Journal Article"&gt;17&lt;/ref-type&gt;&lt;contributors&gt;&lt;authors&gt;&lt;author&gt;Derryberry, Elizabeth P.&lt;/author&gt;&lt;author&gt;Phillips, Jennifer N.&lt;/author&gt;&lt;author&gt;Derryberry, Graham E.&lt;/author&gt;&lt;author&gt;Blum, Michael J.&lt;/author&gt;&lt;author&gt;Luther, David&lt;/author&gt;&lt;/authors&gt;&lt;/contributors&gt;&lt;titles&gt;&lt;title&gt;Singing in a silent spring: Birds respond to a half-century soundscape reversion during the COVID-19 shutdown&lt;/title&gt;&lt;/titles&gt;&lt;pages&gt;575-579&lt;/pages&gt;&lt;volume&gt;370&lt;/volume&gt;&lt;number&gt;6516&lt;/number&gt;&lt;dates&gt;&lt;year&gt;2020&lt;/year&gt;&lt;/dates&gt;&lt;urls&gt;&lt;related-urls&gt;&lt;url&gt;https://www.science.org/doi/abs/10.1126/science.abd5777&lt;/url&gt;&lt;/related-urls&gt;&lt;/urls&gt;&lt;electronic-resource-num&gt;https://doi.org/10.1126/science.abd5777&lt;/electronic-resource-num&gt;&lt;/record&gt;&lt;/Cite&gt;&lt;/EndNote&gt;</w:instrText>
      </w:r>
      <w:r>
        <w:fldChar w:fldCharType="separate"/>
      </w:r>
      <w:r>
        <w:t>(</w:t>
      </w:r>
      <w:hyperlink w:anchor="_ENREF_6" w:tooltip="Derryberry, 2020 #68" w:history="1">
        <w:r>
          <w:t>Derryberry et al., 2020</w:t>
        </w:r>
      </w:hyperlink>
      <w:r>
        <w:t>)</w:t>
      </w:r>
      <w:r>
        <w:fldChar w:fldCharType="end"/>
      </w:r>
      <w:r>
        <w:rPr>
          <w:rFonts w:hint="eastAsia"/>
        </w:rPr>
        <w:t>。</w:t>
      </w:r>
    </w:p>
    <w:p w:rsidR="008F2D46" w:rsidRDefault="00000000">
      <w:r>
        <w:t>由现场录音计算出施工区域和非施工区域的噪声水平</w:t>
      </w:r>
      <w:r>
        <w:rPr>
          <w:rFonts w:hint="eastAsia"/>
        </w:rPr>
        <w:t>，</w:t>
      </w:r>
      <w:r>
        <w:t>如表</w:t>
      </w:r>
      <w:r>
        <w:rPr>
          <w:rFonts w:hint="eastAsia"/>
        </w:rPr>
        <w:t>3</w:t>
      </w:r>
      <w:r>
        <w:t>所示</w:t>
      </w:r>
      <w:r>
        <w:rPr>
          <w:rFonts w:hint="eastAsia"/>
        </w:rPr>
        <w:t>，</w:t>
      </w:r>
      <w:r>
        <w:t>施工区域噪声水平（</w:t>
      </w:r>
      <w:r>
        <w:t>MEAN±SD=60.38±4.66dB</w:t>
      </w:r>
      <w:r>
        <w:t>）明显高于</w:t>
      </w:r>
      <w:r>
        <w:rPr>
          <w:rFonts w:hint="eastAsia"/>
        </w:rPr>
        <w:t>（</w:t>
      </w:r>
      <w:r>
        <w:rPr>
          <w:rFonts w:hint="eastAsia"/>
        </w:rPr>
        <w:t>P</w:t>
      </w:r>
      <w:r>
        <w:t>&lt;0.001</w:t>
      </w:r>
      <w:r>
        <w:t>）非施工区域（</w:t>
      </w:r>
      <w:r>
        <w:t>50.64±3.11dB</w:t>
      </w:r>
      <w:r>
        <w:t>），大多数施工噪声分布在低频。</w:t>
      </w:r>
    </w:p>
    <w:p w:rsidR="008F2D46" w:rsidRDefault="00000000">
      <w:r>
        <w:t>经过</w:t>
      </w:r>
      <w:r>
        <w:t>SPSS</w:t>
      </w:r>
      <w:r>
        <w:t>验证独立样本</w:t>
      </w:r>
      <w:r>
        <w:t>t</w:t>
      </w:r>
      <w:r>
        <w:t>检验分析发现在高噪声区域和低噪声区域</w:t>
      </w:r>
      <w:r>
        <w:t>Light-vented Bulbul</w:t>
      </w:r>
      <w:r>
        <w:rPr>
          <w:rFonts w:hint="eastAsia"/>
        </w:rPr>
        <w:t>、</w:t>
      </w:r>
      <w:r>
        <w:t>Yellow-bellied Prinia</w:t>
      </w:r>
      <w:r>
        <w:rPr>
          <w:rFonts w:hint="eastAsia"/>
        </w:rPr>
        <w:t>与</w:t>
      </w:r>
      <w:bookmarkStart w:id="199" w:name="_Hlk160805238"/>
      <w:r>
        <w:t>Common Greenshank</w:t>
      </w:r>
      <w:bookmarkEnd w:id="199"/>
      <w:r>
        <w:t>的最低频率</w:t>
      </w:r>
      <w:r>
        <w:rPr>
          <w:rFonts w:hint="eastAsia"/>
        </w:rPr>
        <w:t>均</w:t>
      </w:r>
      <w:r>
        <w:t>有显著差异，</w:t>
      </w:r>
      <w:r>
        <w:rPr>
          <w:rFonts w:hint="eastAsia"/>
        </w:rPr>
        <w:t>在高噪声区域的最低频率明显升高，</w:t>
      </w:r>
      <w:r>
        <w:t>而</w:t>
      </w:r>
      <w:r>
        <w:t>Greater Coucal</w:t>
      </w:r>
      <w:r>
        <w:rPr>
          <w:rFonts w:hint="eastAsia"/>
        </w:rPr>
        <w:t>无显著性差异，如</w:t>
      </w:r>
      <w:r>
        <w:t>Table4</w:t>
      </w:r>
      <w:r>
        <w:t>所示</w:t>
      </w:r>
      <w:r>
        <w:rPr>
          <w:rFonts w:hint="eastAsia"/>
        </w:rPr>
        <w:t>。从图</w:t>
      </w:r>
      <w:r>
        <w:rPr>
          <w:rFonts w:hint="eastAsia"/>
        </w:rPr>
        <w:t>7</w:t>
      </w:r>
      <w:r>
        <w:rPr>
          <w:rFonts w:hint="eastAsia"/>
        </w:rPr>
        <w:t>的箱线图和图</w:t>
      </w:r>
      <w:r>
        <w:rPr>
          <w:rFonts w:hint="eastAsia"/>
        </w:rPr>
        <w:t>8</w:t>
      </w:r>
      <w:r>
        <w:rPr>
          <w:rFonts w:hint="eastAsia"/>
        </w:rPr>
        <w:t>的鸟声频谱图中也可以看到它们在两种噪声环境下的最低频率之间的关系。</w:t>
      </w:r>
    </w:p>
    <w:p w:rsidR="008F2D46" w:rsidRDefault="00000000">
      <w:r>
        <w:rPr>
          <w:rFonts w:hint="eastAsia"/>
        </w:rPr>
        <w:t xml:space="preserve">Table 3 </w:t>
      </w:r>
      <w:r>
        <w:t>The relative loudness of background noise across different frequency bands in high-noise and low-noise areas.</w:t>
      </w:r>
    </w:p>
    <w:tbl>
      <w:tblPr>
        <w:tblStyle w:val="21"/>
        <w:tblW w:w="8364" w:type="dxa"/>
        <w:tblLayout w:type="fixed"/>
        <w:tblLook w:val="04A0" w:firstRow="1" w:lastRow="0" w:firstColumn="1" w:lastColumn="0" w:noHBand="0" w:noVBand="1"/>
      </w:tblPr>
      <w:tblGrid>
        <w:gridCol w:w="1197"/>
        <w:gridCol w:w="787"/>
        <w:gridCol w:w="741"/>
        <w:gridCol w:w="703"/>
        <w:gridCol w:w="750"/>
        <w:gridCol w:w="703"/>
        <w:gridCol w:w="703"/>
        <w:gridCol w:w="722"/>
        <w:gridCol w:w="774"/>
        <w:gridCol w:w="1284"/>
      </w:tblGrid>
      <w:tr w:rsidR="008F2D46" w:rsidTr="008F2D46">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197" w:type="dxa"/>
            <w:vMerge w:val="restart"/>
            <w:tcBorders>
              <w:top w:val="single" w:sz="12" w:space="0" w:color="000000"/>
              <w:bottom w:val="single" w:sz="4" w:space="0" w:color="000000"/>
              <w:tl2br w:val="nil"/>
            </w:tcBorders>
            <w:shd w:val="clear" w:color="auto" w:fill="FFFFFF"/>
          </w:tcPr>
          <w:p w:rsidR="008F2D46" w:rsidRDefault="008F2D46">
            <w:pPr>
              <w:pStyle w:val="afc"/>
              <w:rPr>
                <w:b w:val="0"/>
                <w:bCs/>
              </w:rPr>
            </w:pPr>
          </w:p>
          <w:p w:rsidR="008F2D46" w:rsidRDefault="00000000">
            <w:pPr>
              <w:pStyle w:val="afc"/>
              <w:rPr>
                <w:b w:val="0"/>
                <w:bCs/>
              </w:rPr>
            </w:pPr>
            <w:r>
              <w:t>Area</w:t>
            </w:r>
          </w:p>
        </w:tc>
        <w:tc>
          <w:tcPr>
            <w:tcW w:w="7167" w:type="dxa"/>
            <w:gridSpan w:val="9"/>
            <w:tcBorders>
              <w:top w:val="single" w:sz="12" w:space="0" w:color="000000"/>
              <w:bottom w:val="nil"/>
              <w:right w:val="nil"/>
            </w:tcBorders>
            <w:shd w:val="clear" w:color="auto" w:fill="FFFFFF"/>
          </w:tcPr>
          <w:p w:rsidR="008F2D46" w:rsidRDefault="00000000">
            <w:pPr>
              <w:pStyle w:val="afc"/>
              <w:cnfStyle w:val="100000000000" w:firstRow="1" w:lastRow="0" w:firstColumn="0" w:lastColumn="0" w:oddVBand="0" w:evenVBand="0" w:oddHBand="0" w:evenHBand="0" w:firstRowFirstColumn="0" w:firstRowLastColumn="0" w:lastRowFirstColumn="0" w:lastRowLastColumn="0"/>
              <w:rPr>
                <w:b w:val="0"/>
                <w:bCs/>
                <w:highlight w:val="yellow"/>
              </w:rPr>
            </w:pPr>
            <w:r>
              <w:t>Different Frequency Bands' Sound Pressure Level (dB)</w:t>
            </w:r>
          </w:p>
        </w:tc>
      </w:tr>
      <w:tr w:rsidR="008F2D46" w:rsidTr="008F2D46">
        <w:trPr>
          <w:trHeight w:val="425"/>
        </w:trPr>
        <w:tc>
          <w:tcPr>
            <w:cnfStyle w:val="001000000000" w:firstRow="0" w:lastRow="0" w:firstColumn="1" w:lastColumn="0" w:oddVBand="0" w:evenVBand="0" w:oddHBand="0" w:evenHBand="0" w:firstRowFirstColumn="0" w:firstRowLastColumn="0" w:lastRowFirstColumn="0" w:lastRowLastColumn="0"/>
            <w:tcW w:w="1197" w:type="dxa"/>
            <w:vMerge/>
            <w:tcBorders>
              <w:top w:val="single" w:sz="4" w:space="0" w:color="000000"/>
              <w:bottom w:val="single" w:sz="12" w:space="0" w:color="000000"/>
            </w:tcBorders>
            <w:shd w:val="clear" w:color="auto" w:fill="FFFFFF"/>
          </w:tcPr>
          <w:p w:rsidR="008F2D46" w:rsidRDefault="008F2D46">
            <w:pPr>
              <w:pStyle w:val="afc"/>
              <w:rPr>
                <w:b w:val="0"/>
                <w:bCs/>
              </w:rPr>
            </w:pPr>
          </w:p>
        </w:tc>
        <w:tc>
          <w:tcPr>
            <w:tcW w:w="787" w:type="dxa"/>
            <w:tcBorders>
              <w:top w:val="single" w:sz="12" w:space="0" w:color="000000"/>
              <w:bottom w:val="single" w:sz="12" w:space="0" w:color="000000"/>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pPr>
            <w:r>
              <w:t>0-1k</w:t>
            </w:r>
          </w:p>
        </w:tc>
        <w:tc>
          <w:tcPr>
            <w:tcW w:w="741" w:type="dxa"/>
            <w:tcBorders>
              <w:top w:val="single" w:sz="12" w:space="0" w:color="000000"/>
              <w:bottom w:val="single" w:sz="12" w:space="0" w:color="000000"/>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pPr>
            <w:r>
              <w:t>1-2k</w:t>
            </w:r>
          </w:p>
        </w:tc>
        <w:tc>
          <w:tcPr>
            <w:tcW w:w="703" w:type="dxa"/>
            <w:tcBorders>
              <w:top w:val="single" w:sz="12" w:space="0" w:color="000000"/>
              <w:bottom w:val="single" w:sz="12" w:space="0" w:color="000000"/>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pPr>
            <w:r>
              <w:t>2-3k</w:t>
            </w:r>
          </w:p>
        </w:tc>
        <w:tc>
          <w:tcPr>
            <w:tcW w:w="750" w:type="dxa"/>
            <w:tcBorders>
              <w:top w:val="single" w:sz="12" w:space="0" w:color="000000"/>
              <w:bottom w:val="single" w:sz="12" w:space="0" w:color="000000"/>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pPr>
            <w:r>
              <w:t>3-4k</w:t>
            </w:r>
          </w:p>
        </w:tc>
        <w:tc>
          <w:tcPr>
            <w:tcW w:w="703" w:type="dxa"/>
            <w:tcBorders>
              <w:top w:val="single" w:sz="12" w:space="0" w:color="000000"/>
              <w:bottom w:val="single" w:sz="12" w:space="0" w:color="000000"/>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pPr>
            <w:r>
              <w:t>4-5k</w:t>
            </w:r>
          </w:p>
        </w:tc>
        <w:tc>
          <w:tcPr>
            <w:tcW w:w="703" w:type="dxa"/>
            <w:tcBorders>
              <w:top w:val="single" w:sz="12" w:space="0" w:color="000000"/>
              <w:bottom w:val="single" w:sz="12" w:space="0" w:color="000000"/>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pPr>
            <w:r>
              <w:t>5-6k</w:t>
            </w:r>
          </w:p>
        </w:tc>
        <w:tc>
          <w:tcPr>
            <w:tcW w:w="722" w:type="dxa"/>
            <w:tcBorders>
              <w:top w:val="single" w:sz="12" w:space="0" w:color="000000"/>
              <w:bottom w:val="single" w:sz="12" w:space="0" w:color="000000"/>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pPr>
            <w:r>
              <w:t>6-7k</w:t>
            </w:r>
          </w:p>
        </w:tc>
        <w:tc>
          <w:tcPr>
            <w:tcW w:w="774" w:type="dxa"/>
            <w:tcBorders>
              <w:top w:val="single" w:sz="12" w:space="0" w:color="auto"/>
              <w:bottom w:val="single" w:sz="12" w:space="0" w:color="000000"/>
              <w:right w:val="nil"/>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rPr>
                <w:highlight w:val="yellow"/>
              </w:rPr>
            </w:pPr>
            <w:r>
              <w:t>7-8k</w:t>
            </w:r>
          </w:p>
        </w:tc>
        <w:tc>
          <w:tcPr>
            <w:tcW w:w="1284" w:type="dxa"/>
            <w:tcBorders>
              <w:top w:val="single" w:sz="12" w:space="0" w:color="auto"/>
              <w:left w:val="nil"/>
              <w:bottom w:val="single" w:sz="12" w:space="0" w:color="000000"/>
              <w:right w:val="nil"/>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pPr>
            <w:r>
              <w:t>All(A</w:t>
            </w:r>
            <w:r>
              <w:rPr>
                <w:rFonts w:hint="eastAsia"/>
              </w:rPr>
              <w:t>-</w:t>
            </w:r>
            <w:r>
              <w:t>Weighted)</w:t>
            </w:r>
          </w:p>
        </w:tc>
      </w:tr>
      <w:tr w:rsidR="008F2D46" w:rsidTr="008F2D46">
        <w:trPr>
          <w:trHeight w:val="425"/>
        </w:trPr>
        <w:tc>
          <w:tcPr>
            <w:cnfStyle w:val="001000000000" w:firstRow="0" w:lastRow="0" w:firstColumn="1" w:lastColumn="0" w:oddVBand="0" w:evenVBand="0" w:oddHBand="0" w:evenHBand="0" w:firstRowFirstColumn="0" w:firstRowLastColumn="0" w:lastRowFirstColumn="0" w:lastRowLastColumn="0"/>
            <w:tcW w:w="1197" w:type="dxa"/>
            <w:tcBorders>
              <w:top w:val="single" w:sz="12" w:space="0" w:color="000000"/>
            </w:tcBorders>
            <w:shd w:val="clear" w:color="auto" w:fill="FFFFFF"/>
          </w:tcPr>
          <w:p w:rsidR="008F2D46" w:rsidRDefault="00000000">
            <w:pPr>
              <w:pStyle w:val="afc"/>
              <w:rPr>
                <w:b w:val="0"/>
                <w:bCs/>
              </w:rPr>
            </w:pPr>
            <w:r>
              <w:t>Low noise</w:t>
            </w:r>
          </w:p>
        </w:tc>
        <w:tc>
          <w:tcPr>
            <w:tcW w:w="787" w:type="dxa"/>
            <w:tcBorders>
              <w:top w:val="single" w:sz="12" w:space="0" w:color="000000"/>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pPr>
            <w:r>
              <w:t>59.15</w:t>
            </w:r>
          </w:p>
        </w:tc>
        <w:tc>
          <w:tcPr>
            <w:tcW w:w="741" w:type="dxa"/>
            <w:tcBorders>
              <w:top w:val="single" w:sz="12" w:space="0" w:color="000000"/>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pPr>
            <w:r>
              <w:t>33.61</w:t>
            </w:r>
          </w:p>
        </w:tc>
        <w:tc>
          <w:tcPr>
            <w:tcW w:w="703" w:type="dxa"/>
            <w:tcBorders>
              <w:top w:val="single" w:sz="12" w:space="0" w:color="000000"/>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pPr>
            <w:r>
              <w:t>32.43</w:t>
            </w:r>
          </w:p>
        </w:tc>
        <w:tc>
          <w:tcPr>
            <w:tcW w:w="750" w:type="dxa"/>
            <w:tcBorders>
              <w:top w:val="single" w:sz="12" w:space="0" w:color="000000"/>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pPr>
            <w:r>
              <w:t>23.90</w:t>
            </w:r>
          </w:p>
        </w:tc>
        <w:tc>
          <w:tcPr>
            <w:tcW w:w="703" w:type="dxa"/>
            <w:tcBorders>
              <w:top w:val="single" w:sz="12" w:space="0" w:color="000000"/>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pPr>
            <w:r>
              <w:t>20.12</w:t>
            </w:r>
          </w:p>
        </w:tc>
        <w:tc>
          <w:tcPr>
            <w:tcW w:w="703" w:type="dxa"/>
            <w:tcBorders>
              <w:top w:val="single" w:sz="12" w:space="0" w:color="000000"/>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pPr>
            <w:r>
              <w:t>15.69</w:t>
            </w:r>
          </w:p>
        </w:tc>
        <w:tc>
          <w:tcPr>
            <w:tcW w:w="722" w:type="dxa"/>
            <w:tcBorders>
              <w:top w:val="single" w:sz="12" w:space="0" w:color="000000"/>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pPr>
            <w:r>
              <w:t>13.22</w:t>
            </w:r>
          </w:p>
        </w:tc>
        <w:tc>
          <w:tcPr>
            <w:tcW w:w="774" w:type="dxa"/>
            <w:tcBorders>
              <w:top w:val="single" w:sz="12" w:space="0" w:color="000000"/>
              <w:right w:val="nil"/>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pPr>
            <w:r>
              <w:t>12.27</w:t>
            </w:r>
          </w:p>
        </w:tc>
        <w:tc>
          <w:tcPr>
            <w:tcW w:w="1284" w:type="dxa"/>
            <w:tcBorders>
              <w:top w:val="single" w:sz="12" w:space="0" w:color="000000"/>
              <w:left w:val="nil"/>
              <w:bottom w:val="nil"/>
              <w:right w:val="nil"/>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pPr>
            <w:r>
              <w:t>50.64</w:t>
            </w:r>
          </w:p>
        </w:tc>
      </w:tr>
      <w:tr w:rsidR="008F2D46" w:rsidTr="008F2D46">
        <w:trPr>
          <w:trHeight w:val="425"/>
        </w:trPr>
        <w:tc>
          <w:tcPr>
            <w:cnfStyle w:val="001000000000" w:firstRow="0" w:lastRow="0" w:firstColumn="1" w:lastColumn="0" w:oddVBand="0" w:evenVBand="0" w:oddHBand="0" w:evenHBand="0" w:firstRowFirstColumn="0" w:firstRowLastColumn="0" w:lastRowFirstColumn="0" w:lastRowLastColumn="0"/>
            <w:tcW w:w="1197" w:type="dxa"/>
            <w:tcBorders>
              <w:bottom w:val="single" w:sz="12" w:space="0" w:color="000000"/>
            </w:tcBorders>
            <w:shd w:val="clear" w:color="auto" w:fill="FFFFFF"/>
          </w:tcPr>
          <w:p w:rsidR="008F2D46" w:rsidRDefault="00000000">
            <w:pPr>
              <w:pStyle w:val="afc"/>
              <w:rPr>
                <w:b w:val="0"/>
                <w:bCs/>
              </w:rPr>
            </w:pPr>
            <w:r>
              <w:t>High noise</w:t>
            </w:r>
          </w:p>
        </w:tc>
        <w:tc>
          <w:tcPr>
            <w:tcW w:w="787" w:type="dxa"/>
            <w:tcBorders>
              <w:bottom w:val="single" w:sz="12" w:space="0" w:color="000000"/>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pPr>
            <w:r>
              <w:t>65.44</w:t>
            </w:r>
          </w:p>
        </w:tc>
        <w:tc>
          <w:tcPr>
            <w:tcW w:w="741" w:type="dxa"/>
            <w:tcBorders>
              <w:bottom w:val="single" w:sz="12" w:space="0" w:color="000000"/>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pPr>
            <w:r>
              <w:t>48.81</w:t>
            </w:r>
          </w:p>
        </w:tc>
        <w:tc>
          <w:tcPr>
            <w:tcW w:w="703" w:type="dxa"/>
            <w:tcBorders>
              <w:bottom w:val="single" w:sz="12" w:space="0" w:color="000000"/>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pPr>
            <w:r>
              <w:t>42.09</w:t>
            </w:r>
          </w:p>
        </w:tc>
        <w:tc>
          <w:tcPr>
            <w:tcW w:w="750" w:type="dxa"/>
            <w:tcBorders>
              <w:bottom w:val="single" w:sz="12" w:space="0" w:color="000000"/>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pPr>
            <w:r>
              <w:t>34.40</w:t>
            </w:r>
          </w:p>
        </w:tc>
        <w:tc>
          <w:tcPr>
            <w:tcW w:w="703" w:type="dxa"/>
            <w:tcBorders>
              <w:bottom w:val="single" w:sz="12" w:space="0" w:color="000000"/>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pPr>
            <w:r>
              <w:t>32.17</w:t>
            </w:r>
          </w:p>
        </w:tc>
        <w:tc>
          <w:tcPr>
            <w:tcW w:w="703" w:type="dxa"/>
            <w:tcBorders>
              <w:bottom w:val="single" w:sz="12" w:space="0" w:color="000000"/>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pPr>
            <w:r>
              <w:t>32.56</w:t>
            </w:r>
          </w:p>
        </w:tc>
        <w:tc>
          <w:tcPr>
            <w:tcW w:w="722" w:type="dxa"/>
            <w:tcBorders>
              <w:bottom w:val="single" w:sz="12" w:space="0" w:color="000000"/>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pPr>
            <w:r>
              <w:t>30.77</w:t>
            </w:r>
          </w:p>
        </w:tc>
        <w:tc>
          <w:tcPr>
            <w:tcW w:w="774" w:type="dxa"/>
            <w:tcBorders>
              <w:bottom w:val="single" w:sz="12" w:space="0" w:color="000000"/>
              <w:right w:val="nil"/>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pPr>
            <w:r>
              <w:t>27.02</w:t>
            </w:r>
          </w:p>
        </w:tc>
        <w:tc>
          <w:tcPr>
            <w:tcW w:w="1284" w:type="dxa"/>
            <w:tcBorders>
              <w:top w:val="nil"/>
              <w:left w:val="nil"/>
              <w:bottom w:val="single" w:sz="12" w:space="0" w:color="000000"/>
              <w:right w:val="nil"/>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pPr>
            <w:r>
              <w:t>60.38</w:t>
            </w:r>
          </w:p>
        </w:tc>
      </w:tr>
    </w:tbl>
    <w:p w:rsidR="008F2D46" w:rsidRDefault="008F2D46"/>
    <w:p w:rsidR="008F2D46" w:rsidRDefault="00000000">
      <w:pPr>
        <w:rPr>
          <w:rFonts w:ascii="宋体" w:hAnsi="宋体" w:hint="eastAsia"/>
          <w:sz w:val="24"/>
          <w:szCs w:val="24"/>
        </w:rPr>
      </w:pPr>
      <w:r>
        <w:t xml:space="preserve">Table </w:t>
      </w:r>
      <w:r>
        <w:rPr>
          <w:rFonts w:hint="eastAsia"/>
        </w:rPr>
        <w:t>4</w:t>
      </w:r>
      <w:r>
        <w:t xml:space="preserve"> Minimum frequency of the 4 species studied: mean frequency, mean low noise area versus high noise area differences and its significance (t test).</w:t>
      </w:r>
    </w:p>
    <w:tbl>
      <w:tblPr>
        <w:tblStyle w:val="6-31"/>
        <w:tblW w:w="8506" w:type="dxa"/>
        <w:tblInd w:w="-142" w:type="dxa"/>
        <w:tblLayout w:type="fixed"/>
        <w:tblLook w:val="04A0" w:firstRow="1" w:lastRow="0" w:firstColumn="1" w:lastColumn="0" w:noHBand="0" w:noVBand="1"/>
      </w:tblPr>
      <w:tblGrid>
        <w:gridCol w:w="2127"/>
        <w:gridCol w:w="1134"/>
        <w:gridCol w:w="1701"/>
        <w:gridCol w:w="1701"/>
        <w:gridCol w:w="1134"/>
        <w:gridCol w:w="709"/>
      </w:tblGrid>
      <w:tr w:rsidR="008F2D46" w:rsidTr="008F2D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Borders>
              <w:top w:val="single" w:sz="12" w:space="0" w:color="000000"/>
              <w:bottom w:val="single" w:sz="12" w:space="0" w:color="000000"/>
              <w:tl2br w:val="nil"/>
            </w:tcBorders>
            <w:shd w:val="clear" w:color="auto" w:fill="FFFFFF"/>
          </w:tcPr>
          <w:p w:rsidR="008F2D46" w:rsidRDefault="00000000">
            <w:pPr>
              <w:pStyle w:val="afc"/>
              <w:rPr>
                <w:b w:val="0"/>
                <w:bCs/>
                <w:color w:val="7B7B7B" w:themeColor="accent3" w:themeShade="BF"/>
                <w:sz w:val="24"/>
                <w:szCs w:val="24"/>
              </w:rPr>
            </w:pPr>
            <w:r>
              <w:rPr>
                <w:color w:val="7B7B7B" w:themeColor="accent3" w:themeShade="BF"/>
              </w:rPr>
              <w:t>Common name</w:t>
            </w:r>
          </w:p>
        </w:tc>
        <w:tc>
          <w:tcPr>
            <w:tcW w:w="1134" w:type="dxa"/>
            <w:tcBorders>
              <w:top w:val="single" w:sz="12" w:space="0" w:color="000000"/>
              <w:bottom w:val="single" w:sz="12" w:space="0" w:color="000000"/>
            </w:tcBorders>
            <w:shd w:val="clear" w:color="auto" w:fill="FFFFFF"/>
          </w:tcPr>
          <w:p w:rsidR="008F2D46" w:rsidRDefault="00000000">
            <w:pPr>
              <w:pStyle w:val="afc"/>
              <w:cnfStyle w:val="100000000000" w:firstRow="1" w:lastRow="0" w:firstColumn="0" w:lastColumn="0" w:oddVBand="0" w:evenVBand="0" w:oddHBand="0" w:evenHBand="0" w:firstRowFirstColumn="0" w:firstRowLastColumn="0" w:lastRowFirstColumn="0" w:lastRowLastColumn="0"/>
              <w:rPr>
                <w:b w:val="0"/>
                <w:bCs/>
                <w:color w:val="7B7B7B" w:themeColor="accent3" w:themeShade="BF"/>
                <w:sz w:val="24"/>
                <w:szCs w:val="24"/>
              </w:rPr>
            </w:pPr>
            <w:r>
              <w:rPr>
                <w:bCs/>
                <w:iCs/>
                <w:color w:val="7B7B7B" w:themeColor="accent3" w:themeShade="BF"/>
              </w:rPr>
              <w:t>N</w:t>
            </w:r>
            <w:r>
              <w:rPr>
                <w:color w:val="7B7B7B" w:themeColor="accent3" w:themeShade="BF"/>
              </w:rPr>
              <w:t>（</w:t>
            </w:r>
            <w:r>
              <w:rPr>
                <w:color w:val="7B7B7B" w:themeColor="accent3" w:themeShade="BF"/>
              </w:rPr>
              <w:t>low</w:t>
            </w:r>
            <w:r>
              <w:rPr>
                <w:color w:val="7B7B7B" w:themeColor="accent3" w:themeShade="BF"/>
              </w:rPr>
              <w:t>，</w:t>
            </w:r>
            <w:r>
              <w:rPr>
                <w:color w:val="7B7B7B" w:themeColor="accent3" w:themeShade="BF"/>
              </w:rPr>
              <w:t>high</w:t>
            </w:r>
            <w:r>
              <w:rPr>
                <w:color w:val="7B7B7B" w:themeColor="accent3" w:themeShade="BF"/>
              </w:rPr>
              <w:t>）</w:t>
            </w:r>
          </w:p>
        </w:tc>
        <w:tc>
          <w:tcPr>
            <w:tcW w:w="1701" w:type="dxa"/>
            <w:tcBorders>
              <w:top w:val="single" w:sz="12" w:space="0" w:color="000000"/>
              <w:bottom w:val="single" w:sz="12" w:space="0" w:color="000000"/>
            </w:tcBorders>
            <w:shd w:val="clear" w:color="auto" w:fill="FFFFFF"/>
          </w:tcPr>
          <w:p w:rsidR="008F2D46" w:rsidRDefault="00000000">
            <w:pPr>
              <w:pStyle w:val="afc"/>
              <w:cnfStyle w:val="100000000000" w:firstRow="1" w:lastRow="0" w:firstColumn="0" w:lastColumn="0" w:oddVBand="0" w:evenVBand="0" w:oddHBand="0" w:evenHBand="0" w:firstRowFirstColumn="0" w:firstRowLastColumn="0" w:lastRowFirstColumn="0" w:lastRowLastColumn="0"/>
              <w:rPr>
                <w:b w:val="0"/>
                <w:bCs/>
                <w:color w:val="7B7B7B" w:themeColor="accent3" w:themeShade="BF"/>
              </w:rPr>
            </w:pPr>
            <w:r>
              <w:rPr>
                <w:color w:val="7B7B7B" w:themeColor="accent3" w:themeShade="BF"/>
              </w:rPr>
              <w:t>Low noise area</w:t>
            </w:r>
          </w:p>
          <w:p w:rsidR="008F2D46" w:rsidRDefault="00000000">
            <w:pPr>
              <w:pStyle w:val="afc"/>
              <w:cnfStyle w:val="100000000000" w:firstRow="1" w:lastRow="0" w:firstColumn="0" w:lastColumn="0" w:oddVBand="0" w:evenVBand="0" w:oddHBand="0" w:evenHBand="0" w:firstRowFirstColumn="0" w:firstRowLastColumn="0" w:lastRowFirstColumn="0" w:lastRowLastColumn="0"/>
              <w:rPr>
                <w:b w:val="0"/>
                <w:bCs/>
                <w:color w:val="7B7B7B" w:themeColor="accent3" w:themeShade="BF"/>
                <w:sz w:val="24"/>
                <w:szCs w:val="24"/>
              </w:rPr>
            </w:pPr>
            <w:r>
              <w:rPr>
                <w:color w:val="7B7B7B" w:themeColor="accent3" w:themeShade="BF"/>
              </w:rPr>
              <w:t>Mean ±SD(Hz)</w:t>
            </w:r>
          </w:p>
        </w:tc>
        <w:tc>
          <w:tcPr>
            <w:tcW w:w="1701" w:type="dxa"/>
            <w:tcBorders>
              <w:top w:val="single" w:sz="12" w:space="0" w:color="000000"/>
              <w:bottom w:val="single" w:sz="12" w:space="0" w:color="000000"/>
            </w:tcBorders>
            <w:shd w:val="clear" w:color="auto" w:fill="FFFFFF"/>
          </w:tcPr>
          <w:p w:rsidR="008F2D46" w:rsidRDefault="00000000">
            <w:pPr>
              <w:pStyle w:val="afc"/>
              <w:cnfStyle w:val="100000000000" w:firstRow="1" w:lastRow="0" w:firstColumn="0" w:lastColumn="0" w:oddVBand="0" w:evenVBand="0" w:oddHBand="0" w:evenHBand="0" w:firstRowFirstColumn="0" w:firstRowLastColumn="0" w:lastRowFirstColumn="0" w:lastRowLastColumn="0"/>
              <w:rPr>
                <w:b w:val="0"/>
                <w:bCs/>
                <w:color w:val="7B7B7B" w:themeColor="accent3" w:themeShade="BF"/>
              </w:rPr>
            </w:pPr>
            <w:r>
              <w:rPr>
                <w:color w:val="7B7B7B" w:themeColor="accent3" w:themeShade="BF"/>
              </w:rPr>
              <w:t>High noise area</w:t>
            </w:r>
          </w:p>
          <w:p w:rsidR="008F2D46" w:rsidRDefault="00000000">
            <w:pPr>
              <w:pStyle w:val="afc"/>
              <w:cnfStyle w:val="100000000000" w:firstRow="1" w:lastRow="0" w:firstColumn="0" w:lastColumn="0" w:oddVBand="0" w:evenVBand="0" w:oddHBand="0" w:evenHBand="0" w:firstRowFirstColumn="0" w:firstRowLastColumn="0" w:lastRowFirstColumn="0" w:lastRowLastColumn="0"/>
              <w:rPr>
                <w:b w:val="0"/>
                <w:bCs/>
                <w:color w:val="7B7B7B" w:themeColor="accent3" w:themeShade="BF"/>
                <w:sz w:val="24"/>
                <w:szCs w:val="24"/>
              </w:rPr>
            </w:pPr>
            <w:r>
              <w:rPr>
                <w:color w:val="7B7B7B" w:themeColor="accent3" w:themeShade="BF"/>
              </w:rPr>
              <w:t>Mean ±SD(Hz)</w:t>
            </w:r>
          </w:p>
        </w:tc>
        <w:tc>
          <w:tcPr>
            <w:tcW w:w="1134" w:type="dxa"/>
            <w:tcBorders>
              <w:top w:val="single" w:sz="12" w:space="0" w:color="000000"/>
              <w:bottom w:val="single" w:sz="12" w:space="0" w:color="000000"/>
            </w:tcBorders>
            <w:shd w:val="clear" w:color="auto" w:fill="FFFFFF"/>
          </w:tcPr>
          <w:p w:rsidR="008F2D46" w:rsidRDefault="00000000">
            <w:pPr>
              <w:pStyle w:val="afc"/>
              <w:cnfStyle w:val="100000000000" w:firstRow="1" w:lastRow="0" w:firstColumn="0" w:lastColumn="0" w:oddVBand="0" w:evenVBand="0" w:oddHBand="0" w:evenHBand="0" w:firstRowFirstColumn="0" w:firstRowLastColumn="0" w:lastRowFirstColumn="0" w:lastRowLastColumn="0"/>
              <w:rPr>
                <w:b w:val="0"/>
                <w:bCs/>
                <w:color w:val="7B7B7B" w:themeColor="accent3" w:themeShade="BF"/>
                <w:sz w:val="24"/>
                <w:szCs w:val="24"/>
              </w:rPr>
            </w:pPr>
            <w:proofErr w:type="spellStart"/>
            <w:r>
              <w:rPr>
                <w:color w:val="7B7B7B" w:themeColor="accent3" w:themeShade="BF"/>
              </w:rPr>
              <w:t>Frequeny</w:t>
            </w:r>
            <w:proofErr w:type="spellEnd"/>
            <w:r>
              <w:rPr>
                <w:color w:val="7B7B7B" w:themeColor="accent3" w:themeShade="BF"/>
              </w:rPr>
              <w:t xml:space="preserve"> difference</w:t>
            </w:r>
          </w:p>
        </w:tc>
        <w:tc>
          <w:tcPr>
            <w:tcW w:w="709" w:type="dxa"/>
            <w:tcBorders>
              <w:top w:val="single" w:sz="12" w:space="0" w:color="000000"/>
              <w:bottom w:val="single" w:sz="12" w:space="0" w:color="000000"/>
            </w:tcBorders>
            <w:shd w:val="clear" w:color="auto" w:fill="FFFFFF"/>
          </w:tcPr>
          <w:p w:rsidR="008F2D46" w:rsidRDefault="00000000">
            <w:pPr>
              <w:pStyle w:val="afc"/>
              <w:cnfStyle w:val="100000000000" w:firstRow="1" w:lastRow="0" w:firstColumn="0" w:lastColumn="0" w:oddVBand="0" w:evenVBand="0" w:oddHBand="0" w:evenHBand="0" w:firstRowFirstColumn="0" w:firstRowLastColumn="0" w:lastRowFirstColumn="0" w:lastRowLastColumn="0"/>
              <w:rPr>
                <w:b w:val="0"/>
                <w:bCs/>
                <w:color w:val="7B7B7B" w:themeColor="accent3" w:themeShade="BF"/>
                <w:sz w:val="24"/>
                <w:szCs w:val="24"/>
              </w:rPr>
            </w:pPr>
            <w:r>
              <w:rPr>
                <w:color w:val="7B7B7B" w:themeColor="accent3" w:themeShade="BF"/>
              </w:rPr>
              <w:t>P value</w:t>
            </w:r>
          </w:p>
        </w:tc>
      </w:tr>
      <w:tr w:rsidR="008F2D46" w:rsidTr="008F2D46">
        <w:tc>
          <w:tcPr>
            <w:cnfStyle w:val="001000000000" w:firstRow="0" w:lastRow="0" w:firstColumn="1" w:lastColumn="0" w:oddVBand="0" w:evenVBand="0" w:oddHBand="0" w:evenHBand="0" w:firstRowFirstColumn="0" w:firstRowLastColumn="0" w:lastRowFirstColumn="0" w:lastRowLastColumn="0"/>
            <w:tcW w:w="2127" w:type="dxa"/>
            <w:tcBorders>
              <w:top w:val="single" w:sz="12" w:space="0" w:color="000000"/>
            </w:tcBorders>
            <w:shd w:val="clear" w:color="auto" w:fill="FFFFFF"/>
          </w:tcPr>
          <w:p w:rsidR="008F2D46" w:rsidRDefault="00000000">
            <w:pPr>
              <w:pStyle w:val="afc"/>
              <w:rPr>
                <w:b w:val="0"/>
                <w:bCs/>
                <w:color w:val="7B7B7B" w:themeColor="accent3" w:themeShade="BF"/>
                <w:sz w:val="24"/>
                <w:szCs w:val="24"/>
              </w:rPr>
            </w:pPr>
            <w:r>
              <w:rPr>
                <w:color w:val="7B7B7B" w:themeColor="accent3" w:themeShade="BF"/>
              </w:rPr>
              <w:t>Light-vented Bulbul</w:t>
            </w:r>
          </w:p>
        </w:tc>
        <w:tc>
          <w:tcPr>
            <w:tcW w:w="1134" w:type="dxa"/>
            <w:tcBorders>
              <w:top w:val="single" w:sz="12" w:space="0" w:color="000000"/>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sz w:val="24"/>
                <w:szCs w:val="24"/>
              </w:rPr>
            </w:pPr>
            <w:r>
              <w:rPr>
                <w:color w:val="7B7B7B" w:themeColor="accent3" w:themeShade="BF"/>
              </w:rPr>
              <w:t>（</w:t>
            </w:r>
            <w:r>
              <w:rPr>
                <w:color w:val="7B7B7B" w:themeColor="accent3" w:themeShade="BF"/>
              </w:rPr>
              <w:t>85,85</w:t>
            </w:r>
            <w:r>
              <w:rPr>
                <w:color w:val="7B7B7B" w:themeColor="accent3" w:themeShade="BF"/>
              </w:rPr>
              <w:t>）</w:t>
            </w:r>
          </w:p>
        </w:tc>
        <w:tc>
          <w:tcPr>
            <w:tcW w:w="1701" w:type="dxa"/>
            <w:tcBorders>
              <w:top w:val="single" w:sz="12" w:space="0" w:color="000000"/>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sz w:val="24"/>
                <w:szCs w:val="24"/>
              </w:rPr>
            </w:pPr>
            <w:r>
              <w:rPr>
                <w:color w:val="7B7B7B" w:themeColor="accent3" w:themeShade="BF"/>
              </w:rPr>
              <w:t>1314±47</w:t>
            </w:r>
          </w:p>
        </w:tc>
        <w:tc>
          <w:tcPr>
            <w:tcW w:w="1701" w:type="dxa"/>
            <w:tcBorders>
              <w:top w:val="single" w:sz="12" w:space="0" w:color="000000"/>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sz w:val="24"/>
                <w:szCs w:val="24"/>
              </w:rPr>
            </w:pPr>
            <w:r>
              <w:rPr>
                <w:color w:val="7B7B7B" w:themeColor="accent3" w:themeShade="BF"/>
              </w:rPr>
              <w:t>1408±61</w:t>
            </w:r>
          </w:p>
        </w:tc>
        <w:tc>
          <w:tcPr>
            <w:tcW w:w="1134" w:type="dxa"/>
            <w:tcBorders>
              <w:top w:val="single" w:sz="12" w:space="0" w:color="000000"/>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sz w:val="24"/>
                <w:szCs w:val="24"/>
              </w:rPr>
            </w:pPr>
            <w:r>
              <w:rPr>
                <w:color w:val="7B7B7B" w:themeColor="accent3" w:themeShade="BF"/>
              </w:rPr>
              <w:t>﹢</w:t>
            </w:r>
            <w:r>
              <w:rPr>
                <w:color w:val="7B7B7B" w:themeColor="accent3" w:themeShade="BF"/>
              </w:rPr>
              <w:t>94</w:t>
            </w:r>
          </w:p>
        </w:tc>
        <w:tc>
          <w:tcPr>
            <w:tcW w:w="709" w:type="dxa"/>
            <w:tcBorders>
              <w:top w:val="single" w:sz="12" w:space="0" w:color="000000"/>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sz w:val="24"/>
                <w:szCs w:val="24"/>
              </w:rPr>
            </w:pPr>
            <w:r>
              <w:rPr>
                <w:color w:val="7B7B7B" w:themeColor="accent3" w:themeShade="BF"/>
              </w:rPr>
              <w:t>0.002</w:t>
            </w:r>
          </w:p>
        </w:tc>
      </w:tr>
      <w:tr w:rsidR="008F2D46" w:rsidTr="008F2D46">
        <w:tc>
          <w:tcPr>
            <w:cnfStyle w:val="001000000000" w:firstRow="0" w:lastRow="0" w:firstColumn="1" w:lastColumn="0" w:oddVBand="0" w:evenVBand="0" w:oddHBand="0" w:evenHBand="0" w:firstRowFirstColumn="0" w:firstRowLastColumn="0" w:lastRowFirstColumn="0" w:lastRowLastColumn="0"/>
            <w:tcW w:w="2127" w:type="dxa"/>
            <w:shd w:val="clear" w:color="auto" w:fill="FFFFFF"/>
          </w:tcPr>
          <w:p w:rsidR="008F2D46" w:rsidRDefault="00000000">
            <w:pPr>
              <w:pStyle w:val="afc"/>
              <w:rPr>
                <w:b w:val="0"/>
                <w:bCs/>
                <w:color w:val="7B7B7B" w:themeColor="accent3" w:themeShade="BF"/>
                <w:sz w:val="24"/>
                <w:szCs w:val="24"/>
              </w:rPr>
            </w:pPr>
            <w:r>
              <w:rPr>
                <w:color w:val="7B7B7B" w:themeColor="accent3" w:themeShade="BF"/>
              </w:rPr>
              <w:t>Greater Coucal</w:t>
            </w:r>
          </w:p>
        </w:tc>
        <w:tc>
          <w:tcPr>
            <w:tcW w:w="1134" w:type="dxa"/>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sz w:val="24"/>
                <w:szCs w:val="24"/>
              </w:rPr>
            </w:pPr>
            <w:r>
              <w:rPr>
                <w:color w:val="7B7B7B" w:themeColor="accent3" w:themeShade="BF"/>
              </w:rPr>
              <w:t>（</w:t>
            </w:r>
            <w:r>
              <w:rPr>
                <w:color w:val="7B7B7B" w:themeColor="accent3" w:themeShade="BF"/>
              </w:rPr>
              <w:t>20,50</w:t>
            </w:r>
            <w:r>
              <w:rPr>
                <w:color w:val="7B7B7B" w:themeColor="accent3" w:themeShade="BF"/>
              </w:rPr>
              <w:t>）</w:t>
            </w:r>
          </w:p>
        </w:tc>
        <w:tc>
          <w:tcPr>
            <w:tcW w:w="1701" w:type="dxa"/>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sz w:val="24"/>
                <w:szCs w:val="24"/>
              </w:rPr>
            </w:pPr>
            <w:r>
              <w:rPr>
                <w:color w:val="7B7B7B" w:themeColor="accent3" w:themeShade="BF"/>
              </w:rPr>
              <w:t>320±30</w:t>
            </w:r>
          </w:p>
        </w:tc>
        <w:tc>
          <w:tcPr>
            <w:tcW w:w="1701" w:type="dxa"/>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sz w:val="24"/>
                <w:szCs w:val="24"/>
              </w:rPr>
            </w:pPr>
            <w:r>
              <w:rPr>
                <w:color w:val="7B7B7B" w:themeColor="accent3" w:themeShade="BF"/>
              </w:rPr>
              <w:t>330±27</w:t>
            </w:r>
          </w:p>
        </w:tc>
        <w:tc>
          <w:tcPr>
            <w:tcW w:w="1134" w:type="dxa"/>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sz w:val="24"/>
                <w:szCs w:val="24"/>
              </w:rPr>
            </w:pPr>
            <w:r>
              <w:rPr>
                <w:color w:val="7B7B7B" w:themeColor="accent3" w:themeShade="BF"/>
              </w:rPr>
              <w:t>﹢</w:t>
            </w:r>
            <w:r>
              <w:rPr>
                <w:color w:val="7B7B7B" w:themeColor="accent3" w:themeShade="BF"/>
              </w:rPr>
              <w:t>10</w:t>
            </w:r>
          </w:p>
        </w:tc>
        <w:tc>
          <w:tcPr>
            <w:tcW w:w="709" w:type="dxa"/>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sz w:val="24"/>
                <w:szCs w:val="24"/>
              </w:rPr>
            </w:pPr>
            <w:r>
              <w:rPr>
                <w:color w:val="7B7B7B" w:themeColor="accent3" w:themeShade="BF"/>
              </w:rPr>
              <w:t>0.178</w:t>
            </w:r>
          </w:p>
        </w:tc>
      </w:tr>
      <w:tr w:rsidR="008F2D46" w:rsidTr="008F2D46">
        <w:trPr>
          <w:trHeight w:val="343"/>
        </w:trPr>
        <w:tc>
          <w:tcPr>
            <w:cnfStyle w:val="001000000000" w:firstRow="0" w:lastRow="0" w:firstColumn="1" w:lastColumn="0" w:oddVBand="0" w:evenVBand="0" w:oddHBand="0" w:evenHBand="0" w:firstRowFirstColumn="0" w:firstRowLastColumn="0" w:lastRowFirstColumn="0" w:lastRowLastColumn="0"/>
            <w:tcW w:w="2127" w:type="dxa"/>
            <w:shd w:val="clear" w:color="auto" w:fill="FFFFFF"/>
          </w:tcPr>
          <w:p w:rsidR="008F2D46" w:rsidRDefault="00000000">
            <w:pPr>
              <w:pStyle w:val="afc"/>
              <w:rPr>
                <w:b w:val="0"/>
                <w:bCs/>
                <w:color w:val="7B7B7B" w:themeColor="accent3" w:themeShade="BF"/>
              </w:rPr>
            </w:pPr>
            <w:r>
              <w:rPr>
                <w:color w:val="7B7B7B" w:themeColor="accent3" w:themeShade="BF"/>
              </w:rPr>
              <w:t>Yellow-bellied Prinia</w:t>
            </w:r>
          </w:p>
        </w:tc>
        <w:tc>
          <w:tcPr>
            <w:tcW w:w="1134" w:type="dxa"/>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sz w:val="24"/>
                <w:szCs w:val="24"/>
              </w:rPr>
            </w:pPr>
            <w:r>
              <w:rPr>
                <w:color w:val="7B7B7B" w:themeColor="accent3" w:themeShade="BF"/>
              </w:rPr>
              <w:t>（</w:t>
            </w:r>
            <w:r>
              <w:rPr>
                <w:color w:val="7B7B7B" w:themeColor="accent3" w:themeShade="BF"/>
              </w:rPr>
              <w:t>45,55</w:t>
            </w:r>
            <w:r>
              <w:rPr>
                <w:color w:val="7B7B7B" w:themeColor="accent3" w:themeShade="BF"/>
              </w:rPr>
              <w:t>）</w:t>
            </w:r>
          </w:p>
        </w:tc>
        <w:tc>
          <w:tcPr>
            <w:tcW w:w="1701" w:type="dxa"/>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sz w:val="24"/>
                <w:szCs w:val="24"/>
              </w:rPr>
            </w:pPr>
            <w:r>
              <w:rPr>
                <w:color w:val="7B7B7B" w:themeColor="accent3" w:themeShade="BF"/>
              </w:rPr>
              <w:t>2597±276</w:t>
            </w:r>
          </w:p>
        </w:tc>
        <w:tc>
          <w:tcPr>
            <w:tcW w:w="1701" w:type="dxa"/>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sz w:val="24"/>
                <w:szCs w:val="24"/>
              </w:rPr>
            </w:pPr>
            <w:r>
              <w:rPr>
                <w:color w:val="7B7B7B" w:themeColor="accent3" w:themeShade="BF"/>
              </w:rPr>
              <w:t>2723±271</w:t>
            </w:r>
          </w:p>
        </w:tc>
        <w:tc>
          <w:tcPr>
            <w:tcW w:w="1134" w:type="dxa"/>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sz w:val="24"/>
                <w:szCs w:val="24"/>
              </w:rPr>
            </w:pPr>
            <w:r>
              <w:rPr>
                <w:color w:val="7B7B7B" w:themeColor="accent3" w:themeShade="BF"/>
              </w:rPr>
              <w:t>﹢</w:t>
            </w:r>
            <w:r>
              <w:rPr>
                <w:color w:val="7B7B7B" w:themeColor="accent3" w:themeShade="BF"/>
              </w:rPr>
              <w:t>126</w:t>
            </w:r>
          </w:p>
        </w:tc>
        <w:tc>
          <w:tcPr>
            <w:tcW w:w="709" w:type="dxa"/>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sz w:val="24"/>
                <w:szCs w:val="24"/>
              </w:rPr>
            </w:pPr>
            <w:r>
              <w:rPr>
                <w:color w:val="7B7B7B" w:themeColor="accent3" w:themeShade="BF"/>
              </w:rPr>
              <w:t>0.024</w:t>
            </w:r>
          </w:p>
        </w:tc>
      </w:tr>
      <w:tr w:rsidR="008F2D46" w:rsidTr="008F2D46">
        <w:trPr>
          <w:trHeight w:val="343"/>
        </w:trPr>
        <w:tc>
          <w:tcPr>
            <w:cnfStyle w:val="001000000000" w:firstRow="0" w:lastRow="0" w:firstColumn="1" w:lastColumn="0" w:oddVBand="0" w:evenVBand="0" w:oddHBand="0" w:evenHBand="0" w:firstRowFirstColumn="0" w:firstRowLastColumn="0" w:lastRowFirstColumn="0" w:lastRowLastColumn="0"/>
            <w:tcW w:w="2127" w:type="dxa"/>
            <w:tcBorders>
              <w:bottom w:val="single" w:sz="12" w:space="0" w:color="000000"/>
            </w:tcBorders>
            <w:shd w:val="clear" w:color="auto" w:fill="FFFFFF"/>
          </w:tcPr>
          <w:p w:rsidR="008F2D46" w:rsidRDefault="00000000">
            <w:pPr>
              <w:pStyle w:val="afc"/>
              <w:rPr>
                <w:b w:val="0"/>
                <w:bCs/>
                <w:color w:val="7B7B7B" w:themeColor="accent3" w:themeShade="BF"/>
              </w:rPr>
            </w:pPr>
            <w:r>
              <w:rPr>
                <w:color w:val="7B7B7B" w:themeColor="accent3" w:themeShade="BF"/>
              </w:rPr>
              <w:t>Common Greenshank</w:t>
            </w:r>
          </w:p>
        </w:tc>
        <w:tc>
          <w:tcPr>
            <w:tcW w:w="1134" w:type="dxa"/>
            <w:tcBorders>
              <w:bottom w:val="single" w:sz="12" w:space="0" w:color="000000"/>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rPr>
            </w:pPr>
            <w:r>
              <w:rPr>
                <w:color w:val="7B7B7B" w:themeColor="accent3" w:themeShade="BF"/>
              </w:rPr>
              <w:t>（</w:t>
            </w:r>
            <w:r>
              <w:rPr>
                <w:color w:val="7B7B7B" w:themeColor="accent3" w:themeShade="BF"/>
              </w:rPr>
              <w:t>22,20</w:t>
            </w:r>
            <w:r>
              <w:rPr>
                <w:color w:val="7B7B7B" w:themeColor="accent3" w:themeShade="BF"/>
              </w:rPr>
              <w:t>）</w:t>
            </w:r>
          </w:p>
        </w:tc>
        <w:tc>
          <w:tcPr>
            <w:tcW w:w="1701" w:type="dxa"/>
            <w:tcBorders>
              <w:bottom w:val="single" w:sz="12" w:space="0" w:color="000000"/>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rPr>
            </w:pPr>
            <w:r>
              <w:rPr>
                <w:color w:val="7B7B7B" w:themeColor="accent3" w:themeShade="BF"/>
              </w:rPr>
              <w:t>2216±92</w:t>
            </w:r>
          </w:p>
        </w:tc>
        <w:tc>
          <w:tcPr>
            <w:tcW w:w="1701" w:type="dxa"/>
            <w:tcBorders>
              <w:bottom w:val="single" w:sz="12" w:space="0" w:color="000000"/>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rPr>
            </w:pPr>
            <w:r>
              <w:rPr>
                <w:color w:val="7B7B7B" w:themeColor="accent3" w:themeShade="BF"/>
              </w:rPr>
              <w:t>2297±88</w:t>
            </w:r>
          </w:p>
        </w:tc>
        <w:tc>
          <w:tcPr>
            <w:tcW w:w="1134" w:type="dxa"/>
            <w:tcBorders>
              <w:bottom w:val="single" w:sz="12" w:space="0" w:color="000000"/>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rPr>
            </w:pPr>
            <w:r>
              <w:rPr>
                <w:color w:val="7B7B7B" w:themeColor="accent3" w:themeShade="BF"/>
              </w:rPr>
              <w:t>﹢</w:t>
            </w:r>
            <w:r>
              <w:rPr>
                <w:color w:val="7B7B7B" w:themeColor="accent3" w:themeShade="BF"/>
              </w:rPr>
              <w:t>81</w:t>
            </w:r>
          </w:p>
        </w:tc>
        <w:tc>
          <w:tcPr>
            <w:tcW w:w="709" w:type="dxa"/>
            <w:tcBorders>
              <w:bottom w:val="single" w:sz="12" w:space="0" w:color="000000"/>
            </w:tcBorders>
            <w:shd w:val="clear" w:color="auto" w:fill="FFFFFF"/>
          </w:tcPr>
          <w:p w:rsidR="008F2D46" w:rsidRDefault="00000000">
            <w:pPr>
              <w:pStyle w:val="afc"/>
              <w:cnfStyle w:val="000000000000" w:firstRow="0" w:lastRow="0" w:firstColumn="0" w:lastColumn="0" w:oddVBand="0" w:evenVBand="0" w:oddHBand="0" w:evenHBand="0" w:firstRowFirstColumn="0" w:firstRowLastColumn="0" w:lastRowFirstColumn="0" w:lastRowLastColumn="0"/>
              <w:rPr>
                <w:color w:val="7B7B7B" w:themeColor="accent3" w:themeShade="BF"/>
              </w:rPr>
            </w:pPr>
            <w:r>
              <w:rPr>
                <w:color w:val="7B7B7B" w:themeColor="accent3" w:themeShade="BF"/>
              </w:rPr>
              <w:t>0.006</w:t>
            </w:r>
          </w:p>
        </w:tc>
      </w:tr>
    </w:tbl>
    <w:p w:rsidR="008F2D46" w:rsidRDefault="008F2D46"/>
    <w:p w:rsidR="008F2D46" w:rsidRDefault="00000000">
      <w:r>
        <w:rPr>
          <w:noProof/>
        </w:rPr>
        <w:lastRenderedPageBreak/>
        <w:drawing>
          <wp:inline distT="0" distB="0" distL="0" distR="0">
            <wp:extent cx="5274310" cy="3618230"/>
            <wp:effectExtent l="0" t="0" r="2540" b="1270"/>
            <wp:docPr id="1877063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63175" name="图片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74310" cy="3618230"/>
                    </a:xfrm>
                    <a:prstGeom prst="rect">
                      <a:avLst/>
                    </a:prstGeom>
                  </pic:spPr>
                </pic:pic>
              </a:graphicData>
            </a:graphic>
          </wp:inline>
        </w:drawing>
      </w:r>
    </w:p>
    <w:p w:rsidR="008F2D46" w:rsidRDefault="00000000">
      <w:pPr>
        <w:pStyle w:val="a5"/>
      </w:pPr>
      <w:bookmarkStart w:id="200" w:name="_Ref159252174"/>
      <w:r>
        <w:t xml:space="preserve">Fig. </w:t>
      </w:r>
      <w:bookmarkEnd w:id="200"/>
      <w:r>
        <w:rPr>
          <w:rFonts w:hint="eastAsia"/>
        </w:rPr>
        <w:t>7</w:t>
      </w:r>
      <w:r>
        <w:t xml:space="preserve">. Variation in the minimum frequency of </w:t>
      </w:r>
      <w:r>
        <w:rPr>
          <w:rFonts w:hint="eastAsia"/>
        </w:rPr>
        <w:t>bird</w:t>
      </w:r>
      <w:r>
        <w:t xml:space="preserve">song in the low noise </w:t>
      </w:r>
      <w:r>
        <w:rPr>
          <w:rFonts w:hint="eastAsia"/>
        </w:rPr>
        <w:t>area</w:t>
      </w:r>
      <w:r>
        <w:t xml:space="preserve"> (green) and high noise </w:t>
      </w:r>
      <w:r>
        <w:rPr>
          <w:rFonts w:hint="eastAsia"/>
        </w:rPr>
        <w:t>area</w:t>
      </w:r>
      <w:r>
        <w:t xml:space="preserve"> (blue)</w:t>
      </w:r>
    </w:p>
    <w:p w:rsidR="008F2D46" w:rsidRDefault="00000000">
      <w:r>
        <w:rPr>
          <w:noProof/>
        </w:rPr>
        <w:lastRenderedPageBreak/>
        <w:drawing>
          <wp:inline distT="0" distB="0" distL="0" distR="0">
            <wp:extent cx="5274310" cy="7964805"/>
            <wp:effectExtent l="0" t="0" r="2540" b="0"/>
            <wp:docPr id="3461885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88576" name="图片 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964805"/>
                    </a:xfrm>
                    <a:prstGeom prst="rect">
                      <a:avLst/>
                    </a:prstGeom>
                  </pic:spPr>
                </pic:pic>
              </a:graphicData>
            </a:graphic>
          </wp:inline>
        </w:drawing>
      </w:r>
    </w:p>
    <w:p w:rsidR="008F2D46" w:rsidRDefault="00000000">
      <w:pPr>
        <w:pStyle w:val="a5"/>
      </w:pPr>
      <w:bookmarkStart w:id="201" w:name="_Ref159252192"/>
      <w:r>
        <w:t xml:space="preserve">Fig. </w:t>
      </w:r>
      <w:bookmarkEnd w:id="201"/>
      <w:r>
        <w:rPr>
          <w:rFonts w:hint="eastAsia"/>
        </w:rPr>
        <w:t>8</w:t>
      </w:r>
      <w:r>
        <w:t xml:space="preserve">. </w:t>
      </w:r>
      <w:r>
        <w:rPr>
          <w:rFonts w:hint="eastAsia"/>
        </w:rPr>
        <w:t>低</w:t>
      </w:r>
      <w:r>
        <w:t>噪声区域和</w:t>
      </w:r>
      <w:r>
        <w:rPr>
          <w:rFonts w:hint="eastAsia"/>
        </w:rPr>
        <w:t>高</w:t>
      </w:r>
      <w:r>
        <w:t>噪声区域鸣声</w:t>
      </w:r>
      <w:r>
        <w:rPr>
          <w:rFonts w:hint="eastAsia"/>
        </w:rPr>
        <w:t>频谱图</w:t>
      </w:r>
      <w:r>
        <w:t>（</w:t>
      </w:r>
      <w:r>
        <w:t>a</w:t>
      </w:r>
      <w:r>
        <w:t>）高噪声区域</w:t>
      </w:r>
      <w:r>
        <w:t>Light-vented Bulbul</w:t>
      </w:r>
      <w:r>
        <w:t>（</w:t>
      </w:r>
      <w:r>
        <w:t>b</w:t>
      </w:r>
      <w:r>
        <w:t>）低噪声区域</w:t>
      </w:r>
      <w:r>
        <w:t>Light-vented Bulbul</w:t>
      </w:r>
      <w:r>
        <w:t>（</w:t>
      </w:r>
      <w:r>
        <w:t>c</w:t>
      </w:r>
      <w:r>
        <w:t>）高噪声区域</w:t>
      </w:r>
      <w:r>
        <w:t>Greater Coucal</w:t>
      </w:r>
      <w:r>
        <w:t>（</w:t>
      </w:r>
      <w:r>
        <w:t>d</w:t>
      </w:r>
      <w:r>
        <w:t>）低噪声区域</w:t>
      </w:r>
      <w:r>
        <w:t>Greater Coucal</w:t>
      </w:r>
      <w:r>
        <w:lastRenderedPageBreak/>
        <w:t>（</w:t>
      </w:r>
      <w:r>
        <w:t>e</w:t>
      </w:r>
      <w:r>
        <w:t>）高噪声区域</w:t>
      </w:r>
      <w:r>
        <w:t>Yellow-bellied Prinia</w:t>
      </w:r>
      <w:r>
        <w:t>（</w:t>
      </w:r>
      <w:r>
        <w:t>f</w:t>
      </w:r>
      <w:r>
        <w:t>）低噪声区域</w:t>
      </w:r>
      <w:r>
        <w:t>Yellow-bellied Prinia</w:t>
      </w:r>
      <w:r>
        <w:rPr>
          <w:rFonts w:hint="eastAsia"/>
        </w:rPr>
        <w:t>（</w:t>
      </w:r>
      <w:r>
        <w:rPr>
          <w:rFonts w:hint="eastAsia"/>
        </w:rPr>
        <w:t>g</w:t>
      </w:r>
      <w:r>
        <w:rPr>
          <w:rFonts w:hint="eastAsia"/>
        </w:rPr>
        <w:t>）</w:t>
      </w:r>
      <w:r>
        <w:t>高噪声区域</w:t>
      </w:r>
      <w:r>
        <w:t>Common Greenshank</w:t>
      </w:r>
      <w:r>
        <w:rPr>
          <w:rFonts w:hint="eastAsia"/>
        </w:rPr>
        <w:t>（</w:t>
      </w:r>
      <w:r>
        <w:rPr>
          <w:rFonts w:hint="eastAsia"/>
        </w:rPr>
        <w:t>h</w:t>
      </w:r>
      <w:r>
        <w:rPr>
          <w:rFonts w:hint="eastAsia"/>
        </w:rPr>
        <w:t>）</w:t>
      </w:r>
      <w:r>
        <w:t>低噪声区域</w:t>
      </w:r>
      <w:r>
        <w:t xml:space="preserve">Common Greenshank </w:t>
      </w:r>
    </w:p>
    <w:p w:rsidR="008F2D46" w:rsidRDefault="00000000">
      <w:pPr>
        <w:pStyle w:val="af2"/>
        <w:rPr>
          <w:rFonts w:hint="eastAsia"/>
        </w:rPr>
      </w:pPr>
      <w:r>
        <w:t>Discussion</w:t>
      </w:r>
    </w:p>
    <w:p w:rsidR="008F2D46" w:rsidRDefault="00000000">
      <w:r>
        <w:t>本项目在数月的长期监测</w:t>
      </w:r>
      <w:r>
        <w:rPr>
          <w:rFonts w:hint="eastAsia"/>
        </w:rPr>
        <w:t>中，</w:t>
      </w:r>
      <w:r>
        <w:t>在</w:t>
      </w:r>
      <w:r>
        <w:t>16</w:t>
      </w:r>
      <w:r>
        <w:t>个录音监测点位产生上万小时的录音样本，由专业人员介入进行识别标记是不可能的任务。本</w:t>
      </w:r>
      <w:r>
        <w:rPr>
          <w:rFonts w:hint="eastAsia"/>
        </w:rPr>
        <w:t>文提出了一个</w:t>
      </w:r>
      <w:r>
        <w:t>复杂声学场景下进行鸟声识别的自动声学检测框架，首先针对</w:t>
      </w:r>
      <w:r>
        <w:rPr>
          <w:rFonts w:hint="eastAsia"/>
        </w:rPr>
        <w:t>实测录音样本</w:t>
      </w:r>
      <w:r>
        <w:t>进行声学事件检测</w:t>
      </w:r>
      <w:r>
        <w:rPr>
          <w:rFonts w:hint="eastAsia"/>
        </w:rPr>
        <w:t>，</w:t>
      </w:r>
      <w:r>
        <w:t>以</w:t>
      </w:r>
      <w:r>
        <w:rPr>
          <w:rFonts w:hint="eastAsia"/>
        </w:rPr>
        <w:t>减少噪声数据对鸟声识别带来的误差，</w:t>
      </w:r>
      <w:r>
        <w:t>然后</w:t>
      </w:r>
      <w:r>
        <w:rPr>
          <w:rFonts w:hint="eastAsia"/>
        </w:rPr>
        <w:t>引入说话人识别模型</w:t>
      </w:r>
      <w:r>
        <w:t>ECAPA-TDNN</w:t>
      </w:r>
      <w:r>
        <w:rPr>
          <w:rFonts w:hint="eastAsia"/>
        </w:rPr>
        <w:t>构建</w:t>
      </w:r>
      <w:r>
        <w:t>鸟声识别框架</w:t>
      </w:r>
      <w:r>
        <w:rPr>
          <w:rFonts w:hint="eastAsia"/>
        </w:rPr>
        <w:t>，根据鸟声音频特点采用合适的特征和识别策略</w:t>
      </w:r>
      <w:r>
        <w:t>对长时间跨度以及大空间尺度的</w:t>
      </w:r>
      <w:r>
        <w:rPr>
          <w:rFonts w:hint="eastAsia"/>
        </w:rPr>
        <w:t>巨</w:t>
      </w:r>
      <w:r>
        <w:t>量声学数据进行识别，</w:t>
      </w:r>
      <w:r>
        <w:rPr>
          <w:rFonts w:hint="eastAsia"/>
        </w:rPr>
        <w:t>实验</w:t>
      </w:r>
      <w:r>
        <w:t>结果表明了本文所提框架在大规模鸟声监测中的可行性。在</w:t>
      </w:r>
      <w:del w:id="202" w:author="a" w:date="2024-05-11T20:34:00Z">
        <w:r>
          <w:rPr>
            <w:rFonts w:hint="eastAsia"/>
            <w:color w:val="FF0000"/>
            <w:rPrChange w:id="203" w:author="a" w:date="2024-05-11T20:34:00Z">
              <w:rPr>
                <w:rFonts w:hint="eastAsia"/>
              </w:rPr>
            </w:rPrChange>
          </w:rPr>
          <w:delText>现场录制的音频样本</w:delText>
        </w:r>
      </w:del>
      <w:ins w:id="204" w:author="a" w:date="2024-05-11T20:34:00Z">
        <w:r>
          <w:rPr>
            <w:rFonts w:hint="eastAsia"/>
            <w:color w:val="FF0000"/>
            <w:rPrChange w:id="205" w:author="a" w:date="2024-05-11T20:34:00Z">
              <w:rPr>
                <w:rFonts w:hint="eastAsia"/>
              </w:rPr>
            </w:rPrChange>
          </w:rPr>
          <w:t>黄茅海注释数据集</w:t>
        </w:r>
        <w:r>
          <w:rPr>
            <w:rFonts w:hint="eastAsia"/>
          </w:rPr>
          <w:t>上</w:t>
        </w:r>
      </w:ins>
      <w:r>
        <w:t>达到</w:t>
      </w:r>
      <w:r>
        <w:t>75.26%</w:t>
      </w:r>
      <w:r>
        <w:t>的准确率，误差主要来源于噪声影响以及混叠的多种鸟鸣声的影响干扰，已经超过或接近一些现有研究在</w:t>
      </w:r>
      <w:r>
        <w:t>Xeno</w:t>
      </w:r>
      <w:r>
        <w:rPr>
          <w:rFonts w:ascii="MS Gothic" w:eastAsia="MS Gothic" w:hAnsi="MS Gothic" w:cs="MS Gothic" w:hint="eastAsia"/>
        </w:rPr>
        <w:t>−</w:t>
      </w:r>
      <w:r>
        <w:t>Canto</w:t>
      </w:r>
      <w:r>
        <w:rPr>
          <w:rFonts w:hint="eastAsia"/>
        </w:rPr>
        <w:t>的公共</w:t>
      </w:r>
      <w:r>
        <w:t>数据集上</w:t>
      </w:r>
      <w:r>
        <w:rPr>
          <w:rFonts w:hint="eastAsia"/>
        </w:rPr>
        <w:t>进行的同量级</w:t>
      </w:r>
      <w:r>
        <w:t>多类别鸟声的识别结果</w:t>
      </w:r>
      <w:r>
        <w:rPr>
          <w:rFonts w:hint="eastAsia"/>
        </w:rPr>
        <w:t>，但本文采用的是实际的复杂场景下的录音音频，涵盖具有</w:t>
      </w:r>
      <w:r>
        <w:t>不同生态环境的</w:t>
      </w:r>
      <w:r>
        <w:rPr>
          <w:rFonts w:hint="eastAsia"/>
        </w:rPr>
        <w:t>区域，受到施工噪声和人类活动影响的程度不一样，自然界中的风声雨声和昆虫鸣叫声等也会有影响，数据处理和鸟声识别的难度会提高。</w:t>
      </w:r>
    </w:p>
    <w:p w:rsidR="008F2D46" w:rsidRDefault="00000000">
      <w:r>
        <w:t>基于此框架</w:t>
      </w:r>
      <w:r>
        <w:rPr>
          <w:rFonts w:hint="eastAsia"/>
        </w:rPr>
        <w:t>，</w:t>
      </w:r>
      <w:r>
        <w:t>可以很好地在长研究周期中分析鸟类的生物多样性，并且可以比较容易地分析感兴趣的鸟类的生活规律以及发声模式。研究发现该黄茅海跨海通道周边的</w:t>
      </w:r>
      <w:r>
        <w:rPr>
          <w:rFonts w:hint="eastAsia"/>
        </w:rPr>
        <w:t>优势种为白头</w:t>
      </w:r>
      <w:proofErr w:type="gramStart"/>
      <w:r>
        <w:rPr>
          <w:rFonts w:hint="eastAsia"/>
        </w:rPr>
        <w:t>鹎</w:t>
      </w:r>
      <w:proofErr w:type="gramEnd"/>
      <w:r>
        <w:rPr>
          <w:rFonts w:hint="eastAsia"/>
        </w:rPr>
        <w:t>，黄腹山</w:t>
      </w:r>
      <w:proofErr w:type="gramStart"/>
      <w:r>
        <w:rPr>
          <w:rFonts w:hint="eastAsia"/>
        </w:rPr>
        <w:t>鹪</w:t>
      </w:r>
      <w:proofErr w:type="gramEnd"/>
      <w:r>
        <w:rPr>
          <w:rFonts w:hint="eastAsia"/>
        </w:rPr>
        <w:t>莺，普通翠鸟，长尾</w:t>
      </w:r>
      <w:proofErr w:type="gramStart"/>
      <w:r>
        <w:rPr>
          <w:rFonts w:hint="eastAsia"/>
        </w:rPr>
        <w:t>缝叶莺</w:t>
      </w:r>
      <w:proofErr w:type="gramEnd"/>
      <w:r>
        <w:rPr>
          <w:rFonts w:hint="eastAsia"/>
        </w:rPr>
        <w:t>，麻雀。并识别出</w:t>
      </w:r>
      <w:r>
        <w:t>国家</w:t>
      </w:r>
      <w:r>
        <w:t>Ⅱ</w:t>
      </w:r>
      <w:r>
        <w:t>级重点保护鸟类褐翅</w:t>
      </w:r>
      <w:proofErr w:type="gramStart"/>
      <w:r>
        <w:t>鸦鹃</w:t>
      </w:r>
      <w:proofErr w:type="gramEnd"/>
      <w:r>
        <w:t>、小</w:t>
      </w:r>
      <w:proofErr w:type="gramStart"/>
      <w:r>
        <w:t>鸦鹃</w:t>
      </w:r>
      <w:proofErr w:type="gramEnd"/>
      <w:r>
        <w:t>、</w:t>
      </w:r>
      <w:r>
        <w:rPr>
          <w:rFonts w:hint="eastAsia"/>
        </w:rPr>
        <w:t>黑翅</w:t>
      </w:r>
      <w:proofErr w:type="gramStart"/>
      <w:r>
        <w:rPr>
          <w:rFonts w:hint="eastAsia"/>
        </w:rPr>
        <w:t>鸢</w:t>
      </w:r>
      <w:proofErr w:type="gramEnd"/>
      <w:r>
        <w:rPr>
          <w:rFonts w:hint="eastAsia"/>
        </w:rPr>
        <w:t>（</w:t>
      </w:r>
      <w:bookmarkStart w:id="206" w:name="_Hlk192510185"/>
      <w:r>
        <w:rPr>
          <w:rFonts w:hint="eastAsia"/>
        </w:rPr>
        <w:t>Black-winged</w:t>
      </w:r>
      <w:r>
        <w:t xml:space="preserve"> </w:t>
      </w:r>
      <w:r>
        <w:rPr>
          <w:rFonts w:hint="eastAsia"/>
        </w:rPr>
        <w:t>Kite</w:t>
      </w:r>
      <w:bookmarkEnd w:id="206"/>
      <w:r>
        <w:rPr>
          <w:rFonts w:hint="eastAsia"/>
        </w:rPr>
        <w:t>）和</w:t>
      </w:r>
      <w:r>
        <w:t>松雀鹰</w:t>
      </w:r>
      <w:r>
        <w:rPr>
          <w:rFonts w:hint="eastAsia"/>
        </w:rPr>
        <w:t>。</w:t>
      </w:r>
      <w:r>
        <w:t>每天</w:t>
      </w:r>
      <w:r>
        <w:rPr>
          <w:rFonts w:hint="eastAsia"/>
        </w:rPr>
        <w:t>的</w:t>
      </w:r>
      <w:r>
        <w:t>鸟鸣声呈现出双峰模式，日出后出现第一个声音活动高峰，日落时出现第二个声音活动高峰，这</w:t>
      </w:r>
      <w:bookmarkStart w:id="207" w:name="_Hlk160809405"/>
      <w:r>
        <w:t>与大多数鸟类的昼夜活动模式一致</w:t>
      </w:r>
      <w:bookmarkEnd w:id="207"/>
      <w:r>
        <w:fldChar w:fldCharType="begin"/>
      </w:r>
      <w:r>
        <w:instrText xml:space="preserve"> ADDIN EN.CITE &lt;EndNote&gt;&lt;Cite&gt;&lt;Author&gt;Yoo&lt;/Author&gt;&lt;Year&gt;2020&lt;/Year&gt;&lt;RecNum&gt;93&lt;/RecNum&gt;&lt;DisplayText&gt;(Yoo et al., 2020)&lt;/DisplayText&gt;&lt;record&gt;&lt;rec-number&gt;93&lt;/rec-number&gt;&lt;foreign-keys&gt;&lt;key app="EN" db-id="vadpv9w5usxasbesva9p5wf0xds9zt2evsat" timestamp="1710313489"&gt;93&lt;/key&gt;&lt;/foreign-keys&gt;&lt;ref-type name="Journal Article"&gt;17&lt;/ref-type&gt;&lt;contributors&gt;&lt;authors&gt;&lt;author&gt;Yoo, Sohyeon&lt;/author&gt;&lt;author&gt;Kim, Hae-Ni&lt;/author&gt;&lt;author&gt;Lee, Jin-Won&lt;/author&gt;&lt;author&gt;Yoo, Jeong-Chil&lt;/author&gt;&lt;/authors&gt;&lt;/contributors&gt;&lt;titles&gt;&lt;title&gt;Seasonal and diurnal patterns of population vocal activity in avian brood parasites&lt;/title&gt;&lt;/titles&gt;&lt;pages&gt;1001-1011&lt;/pages&gt;&lt;volume&gt;162&lt;/volume&gt;&lt;number&gt;3&lt;/number&gt;&lt;dates&gt;&lt;year&gt;2020&lt;/year&gt;&lt;/dates&gt;&lt;isbn&gt;0019-1019&lt;/isbn&gt;&lt;urls&gt;&lt;related-urls&gt;&lt;url&gt;https://onlinelibrary.wiley.com/doi/abs/10.1111/ibi.12741&lt;/url&gt;&lt;/related-urls&gt;&lt;/urls&gt;&lt;electronic-resource-num&gt;https://doi.org/10.1111/ibi.12741&lt;/electronic-resource-num&gt;&lt;/record&gt;&lt;/Cite&gt;&lt;/EndNote&gt;</w:instrText>
      </w:r>
      <w:r>
        <w:fldChar w:fldCharType="separate"/>
      </w:r>
      <w:r>
        <w:t>(</w:t>
      </w:r>
      <w:hyperlink w:anchor="_ENREF_32" w:tooltip="Yoo, 2020 #93" w:history="1">
        <w:r>
          <w:t>Yoo et al., 2020</w:t>
        </w:r>
      </w:hyperlink>
      <w:r>
        <w:t>)</w:t>
      </w:r>
      <w:r>
        <w:fldChar w:fldCharType="end"/>
      </w:r>
      <w:r>
        <w:rPr>
          <w:rFonts w:hint="eastAsia"/>
        </w:rPr>
        <w:t>，大部分夜间的鸣声都是夜鹭（</w:t>
      </w:r>
      <w:r>
        <w:t>Black-crowned Night Heron</w:t>
      </w:r>
      <w:r>
        <w:rPr>
          <w:rFonts w:hint="eastAsia"/>
        </w:rPr>
        <w:t>）所发出的，但大嘴乌鸦（</w:t>
      </w:r>
      <w:r>
        <w:t>Large-billed Crow</w:t>
      </w:r>
      <w:r>
        <w:rPr>
          <w:rFonts w:hint="eastAsia"/>
        </w:rPr>
        <w:t>）、</w:t>
      </w:r>
      <w:r>
        <w:t>红角鸮（</w:t>
      </w:r>
      <w:r>
        <w:t>Oriental Scops Owl</w:t>
      </w:r>
      <w:r>
        <w:t>）</w:t>
      </w:r>
      <w:r>
        <w:rPr>
          <w:rFonts w:hint="eastAsia"/>
        </w:rPr>
        <w:t>和大杜鹃（</w:t>
      </w:r>
      <w:r>
        <w:t>Common Cuckoo</w:t>
      </w:r>
      <w:r>
        <w:rPr>
          <w:rFonts w:hint="eastAsia"/>
        </w:rPr>
        <w:t>）偶尔也会发声。</w:t>
      </w:r>
      <w:del w:id="208" w:author="Microsoft 帐户" w:date="2024-05-02T13:11:00Z">
        <w:r>
          <w:rPr>
            <w:rFonts w:hint="eastAsia"/>
          </w:rPr>
          <w:delText>。</w:delText>
        </w:r>
      </w:del>
      <w:r>
        <w:rPr>
          <w:rFonts w:hint="eastAsia"/>
          <w:rPrChange w:id="209" w:author="Microsoft 帐户" w:date="2024-05-02T13:11:00Z">
            <w:rPr>
              <w:rFonts w:hint="eastAsia"/>
              <w:color w:val="C00000"/>
            </w:rPr>
          </w:rPrChange>
        </w:rPr>
        <w:t>通过对施工区域</w:t>
      </w:r>
      <w:r>
        <w:rPr>
          <w:rPrChange w:id="210" w:author="Microsoft 帐户" w:date="2024-05-02T13:11:00Z">
            <w:rPr>
              <w:color w:val="C00000"/>
            </w:rPr>
          </w:rPrChange>
        </w:rPr>
        <w:t>E</w:t>
      </w:r>
      <w:r>
        <w:rPr>
          <w:rFonts w:hint="eastAsia"/>
          <w:rPrChange w:id="211" w:author="Microsoft 帐户" w:date="2024-05-02T13:11:00Z">
            <w:rPr>
              <w:rFonts w:hint="eastAsia"/>
              <w:color w:val="C00000"/>
            </w:rPr>
          </w:rPrChange>
        </w:rPr>
        <w:t>、</w:t>
      </w:r>
      <w:r>
        <w:rPr>
          <w:rPrChange w:id="212" w:author="Microsoft 帐户" w:date="2024-05-02T13:11:00Z">
            <w:rPr>
              <w:color w:val="C00000"/>
            </w:rPr>
          </w:rPrChange>
        </w:rPr>
        <w:t>W</w:t>
      </w:r>
      <w:r>
        <w:rPr>
          <w:rFonts w:hint="eastAsia"/>
          <w:rPrChange w:id="213" w:author="Microsoft 帐户" w:date="2024-05-02T13:11:00Z">
            <w:rPr>
              <w:rFonts w:hint="eastAsia"/>
              <w:color w:val="C00000"/>
            </w:rPr>
          </w:rPrChange>
        </w:rPr>
        <w:t>和非施工区域</w:t>
      </w:r>
      <w:r>
        <w:rPr>
          <w:rPrChange w:id="214" w:author="Microsoft 帐户" w:date="2024-05-02T13:11:00Z">
            <w:rPr>
              <w:color w:val="C00000"/>
            </w:rPr>
          </w:rPrChange>
        </w:rPr>
        <w:t>WN</w:t>
      </w:r>
      <w:r>
        <w:rPr>
          <w:rFonts w:hint="eastAsia"/>
          <w:rPrChange w:id="215" w:author="Microsoft 帐户" w:date="2024-05-02T13:11:00Z">
            <w:rPr>
              <w:rFonts w:hint="eastAsia"/>
              <w:color w:val="C00000"/>
            </w:rPr>
          </w:rPrChange>
        </w:rPr>
        <w:t>和</w:t>
      </w:r>
      <w:r>
        <w:rPr>
          <w:rPrChange w:id="216" w:author="Microsoft 帐户" w:date="2024-05-02T13:11:00Z">
            <w:rPr>
              <w:color w:val="C00000"/>
            </w:rPr>
          </w:rPrChange>
        </w:rPr>
        <w:t>WS</w:t>
      </w:r>
      <w:r>
        <w:rPr>
          <w:rFonts w:hint="eastAsia"/>
          <w:rPrChange w:id="217" w:author="Microsoft 帐户" w:date="2024-05-02T13:11:00Z">
            <w:rPr>
              <w:rFonts w:hint="eastAsia"/>
              <w:color w:val="C00000"/>
            </w:rPr>
          </w:rPrChange>
        </w:rPr>
        <w:t>的</w:t>
      </w:r>
      <w:r>
        <w:rPr>
          <w:rPrChange w:id="218" w:author="Microsoft 帐户" w:date="2024-05-02T13:11:00Z">
            <w:rPr>
              <w:color w:val="C00000"/>
            </w:rPr>
          </w:rPrChange>
        </w:rPr>
        <w:t>AOC</w:t>
      </w:r>
      <w:r>
        <w:rPr>
          <w:rFonts w:hint="eastAsia"/>
          <w:rPrChange w:id="219" w:author="Microsoft 帐户" w:date="2024-05-02T13:11:00Z">
            <w:rPr>
              <w:rFonts w:hint="eastAsia"/>
              <w:color w:val="C00000"/>
            </w:rPr>
          </w:rPrChange>
        </w:rPr>
        <w:t>的分析，发现两类区域</w:t>
      </w:r>
      <w:r>
        <w:rPr>
          <w:rPrChange w:id="220" w:author="Microsoft 帐户" w:date="2024-05-02T13:11:00Z">
            <w:rPr>
              <w:color w:val="C00000"/>
            </w:rPr>
          </w:rPrChange>
        </w:rPr>
        <w:t>AOC</w:t>
      </w:r>
      <w:r>
        <w:rPr>
          <w:rFonts w:hint="eastAsia"/>
          <w:rPrChange w:id="221" w:author="Microsoft 帐户" w:date="2024-05-02T13:11:00Z">
            <w:rPr>
              <w:rFonts w:hint="eastAsia"/>
              <w:color w:val="C00000"/>
            </w:rPr>
          </w:rPrChange>
        </w:rPr>
        <w:t>差别不大，表明施工区域也依然具有较好的鸟类生态。虽然本研究周期开始时已经处于跨海通道的施工期，但是通过与不受施工影响的参考区域</w:t>
      </w:r>
      <w:r>
        <w:rPr>
          <w:rPrChange w:id="222" w:author="Microsoft 帐户" w:date="2024-05-02T13:11:00Z">
            <w:rPr>
              <w:color w:val="C00000"/>
            </w:rPr>
          </w:rPrChange>
        </w:rPr>
        <w:t>WN</w:t>
      </w:r>
      <w:r>
        <w:rPr>
          <w:rFonts w:hint="eastAsia"/>
          <w:rPrChange w:id="223" w:author="Microsoft 帐户" w:date="2024-05-02T13:11:00Z">
            <w:rPr>
              <w:rFonts w:hint="eastAsia"/>
              <w:color w:val="C00000"/>
            </w:rPr>
          </w:rPrChange>
        </w:rPr>
        <w:t>和</w:t>
      </w:r>
      <w:r>
        <w:rPr>
          <w:rPrChange w:id="224" w:author="Microsoft 帐户" w:date="2024-05-02T13:11:00Z">
            <w:rPr>
              <w:color w:val="C00000"/>
            </w:rPr>
          </w:rPrChange>
        </w:rPr>
        <w:t>WS</w:t>
      </w:r>
      <w:r>
        <w:rPr>
          <w:rFonts w:hint="eastAsia"/>
          <w:rPrChange w:id="225" w:author="Microsoft 帐户" w:date="2024-05-02T13:11:00Z">
            <w:rPr>
              <w:rFonts w:hint="eastAsia"/>
              <w:color w:val="C00000"/>
            </w:rPr>
          </w:rPrChange>
        </w:rPr>
        <w:t>的对比，由图</w:t>
      </w:r>
      <w:r>
        <w:rPr>
          <w:rPrChange w:id="226" w:author="Microsoft 帐户" w:date="2024-05-02T13:11:00Z">
            <w:rPr>
              <w:color w:val="C00000"/>
            </w:rPr>
          </w:rPrChange>
        </w:rPr>
        <w:t>5</w:t>
      </w:r>
      <w:r>
        <w:rPr>
          <w:rFonts w:hint="eastAsia"/>
          <w:rPrChange w:id="227" w:author="Microsoft 帐户" w:date="2024-05-02T13:11:00Z">
            <w:rPr>
              <w:rFonts w:hint="eastAsia"/>
              <w:color w:val="C00000"/>
            </w:rPr>
          </w:rPrChange>
        </w:rPr>
        <w:t>和图</w:t>
      </w:r>
      <w:r>
        <w:rPr>
          <w:rPrChange w:id="228" w:author="Microsoft 帐户" w:date="2024-05-02T13:11:00Z">
            <w:rPr>
              <w:color w:val="C00000"/>
            </w:rPr>
          </w:rPrChange>
        </w:rPr>
        <w:t>6</w:t>
      </w:r>
      <w:r>
        <w:rPr>
          <w:rFonts w:hint="eastAsia"/>
          <w:rPrChange w:id="229" w:author="Microsoft 帐户" w:date="2024-05-02T13:11:00Z">
            <w:rPr>
              <w:rFonts w:hint="eastAsia"/>
              <w:color w:val="C00000"/>
            </w:rPr>
          </w:rPrChange>
        </w:rPr>
        <w:t>（</w:t>
      </w:r>
      <w:r>
        <w:rPr>
          <w:rPrChange w:id="230" w:author="Microsoft 帐户" w:date="2024-05-02T13:11:00Z">
            <w:rPr>
              <w:color w:val="C00000"/>
            </w:rPr>
          </w:rPrChange>
        </w:rPr>
        <w:t>b</w:t>
      </w:r>
      <w:r>
        <w:rPr>
          <w:rFonts w:hint="eastAsia"/>
          <w:rPrChange w:id="231" w:author="Microsoft 帐户" w:date="2024-05-02T13:11:00Z">
            <w:rPr>
              <w:rFonts w:hint="eastAsia"/>
              <w:color w:val="C00000"/>
            </w:rPr>
          </w:rPrChange>
        </w:rPr>
        <w:t>）可知，一定程度上反映施工对于鸟类活动没有产生显著的影响。更长监测周期内</w:t>
      </w:r>
      <w:r>
        <w:rPr>
          <w:rFonts w:hint="eastAsia"/>
          <w:rPrChange w:id="232" w:author="Microsoft 帐户" w:date="2024-05-02T13:11:00Z">
            <w:rPr>
              <w:rFonts w:hint="eastAsia"/>
              <w:color w:val="FF0000"/>
            </w:rPr>
          </w:rPrChange>
        </w:rPr>
        <w:t>工程对于不同鸟类的影响，以及该区域的</w:t>
      </w:r>
      <w:r>
        <w:rPr>
          <w:rPrChange w:id="233" w:author="Microsoft 帐户" w:date="2024-05-02T13:11:00Z">
            <w:rPr>
              <w:color w:val="FF0000"/>
            </w:rPr>
          </w:rPrChange>
        </w:rPr>
        <w:t>Acoustic Complexity Index (ACI), Acoustic Diversity Index (ADI)</w:t>
      </w:r>
      <w:proofErr w:type="gramStart"/>
      <w:r>
        <w:rPr>
          <w:rFonts w:hint="eastAsia"/>
          <w:rPrChange w:id="234" w:author="Microsoft 帐户" w:date="2024-05-02T13:11:00Z">
            <w:rPr>
              <w:rFonts w:hint="eastAsia"/>
              <w:color w:val="FF0000"/>
            </w:rPr>
          </w:rPrChange>
        </w:rPr>
        <w:t>等声景性能</w:t>
      </w:r>
      <w:proofErr w:type="gramEnd"/>
      <w:r>
        <w:rPr>
          <w:rFonts w:hint="eastAsia"/>
          <w:rPrChange w:id="235" w:author="Microsoft 帐户" w:date="2024-05-02T13:11:00Z">
            <w:rPr>
              <w:rFonts w:hint="eastAsia"/>
              <w:color w:val="FF0000"/>
            </w:rPr>
          </w:rPrChange>
        </w:rPr>
        <w:t>，还需要在下一步的研究中探索，而这都将依赖于本文提出的深度学习网络强大的数据处理和分析能力。</w:t>
      </w:r>
      <w:r>
        <w:rPr>
          <w:rFonts w:hint="eastAsia"/>
          <w:color w:val="FF0000"/>
        </w:rPr>
        <w:t xml:space="preserve"> </w:t>
      </w:r>
    </w:p>
    <w:p w:rsidR="008F2D46" w:rsidRDefault="00000000">
      <w:r>
        <w:rPr>
          <w:rFonts w:hint="eastAsia"/>
        </w:rPr>
        <w:t>此外，本文提出的框架也被用于鸟类发声行为的研究。鸟类使用鸟鸣</w:t>
      </w:r>
      <w:proofErr w:type="gramStart"/>
      <w:r>
        <w:rPr>
          <w:rFonts w:hint="eastAsia"/>
        </w:rPr>
        <w:t>声进行</w:t>
      </w:r>
      <w:proofErr w:type="gramEnd"/>
      <w:r>
        <w:rPr>
          <w:rFonts w:hint="eastAsia"/>
        </w:rPr>
        <w:t>交流，有记录表明</w:t>
      </w:r>
      <w:r>
        <w:t>鸟类</w:t>
      </w:r>
      <w:r>
        <w:rPr>
          <w:rFonts w:hint="eastAsia"/>
        </w:rPr>
        <w:t>会对</w:t>
      </w:r>
      <w:r>
        <w:t>噪声</w:t>
      </w:r>
      <w:r>
        <w:rPr>
          <w:rFonts w:hint="eastAsia"/>
        </w:rPr>
        <w:t>做出反应</w:t>
      </w:r>
      <w:r>
        <w:fldChar w:fldCharType="begin"/>
      </w:r>
      <w:r>
        <w:instrText xml:space="preserve"> ADDIN EN.CITE &lt;EndNote&gt;&lt;Cite&gt;&lt;Author&gt;Slabbekoorn&lt;/Author&gt;&lt;Year&gt;2013&lt;/Year&gt;&lt;RecNum&gt;94&lt;/RecNum&gt;&lt;DisplayText&gt;(Slabbekoorn, 2013)&lt;/DisplayText&gt;&lt;record&gt;&lt;rec-number&gt;94&lt;/rec-number&gt;&lt;foreign-keys&gt;&lt;key app="EN" db-id="vadpv9w5usxasbesva9p5wf0xds9zt2evsat" timestamp="1710313567"&gt;94&lt;/key&gt;&lt;/foreign-keys&gt;&lt;ref-type name="Journal Article"&gt;17&lt;/ref-type&gt;&lt;contributors&gt;&lt;authors&gt;&lt;author&gt;Slabbekoorn, Hans&lt;/author&gt;&lt;/authors&gt;&lt;/contributors&gt;&lt;titles&gt;&lt;title&gt;Songs of the city: noise-dependent spectral plasticity in the acoustic phenotype of urban birds&lt;/title&gt;&lt;secondary-title&gt;Animal Behaviour&lt;/secondary-title&gt;&lt;/titles&gt;&lt;periodical&gt;&lt;full-title&gt;Animal Behaviour&lt;/full-title&gt;&lt;/periodical&gt;&lt;pages&gt;1089-1099&lt;/pages&gt;&lt;volume&gt;85&lt;/volume&gt;&lt;number&gt;5&lt;/number&gt;&lt;keywords&gt;&lt;keyword&gt;anthropogenic noise&lt;/keyword&gt;&lt;keyword&gt;behavioural plasticity&lt;/keyword&gt;&lt;keyword&gt;birdsong&lt;/keyword&gt;&lt;keyword&gt;conservation&lt;/keyword&gt;&lt;keyword&gt;cultural evolution&lt;/keyword&gt;&lt;keyword&gt;synurbic species&lt;/keyword&gt;&lt;/keywords&gt;&lt;dates&gt;&lt;year&gt;2013&lt;/year&gt;&lt;pub-dates&gt;&lt;date&gt;2013/05/01/&lt;/date&gt;&lt;/pub-dates&gt;&lt;/dates&gt;&lt;isbn&gt;0003-3472&lt;/isbn&gt;&lt;urls&gt;&lt;related-urls&gt;&lt;url&gt;https://www.sciencedirect.com/science/article/pii/S0003347213000493&lt;/url&gt;&lt;/related-urls&gt;&lt;/urls&gt;&lt;electronic-resource-num&gt;https://doi.org/10.1016/j.anbehav.2013.01.021&lt;/electronic-resource-num&gt;&lt;/record&gt;&lt;/Cite&gt;&lt;/EndNote&gt;</w:instrText>
      </w:r>
      <w:r>
        <w:fldChar w:fldCharType="separate"/>
      </w:r>
      <w:r>
        <w:t>(</w:t>
      </w:r>
      <w:hyperlink w:anchor="_ENREF_25" w:tooltip="Slabbekoorn, 2013 #94" w:history="1">
        <w:r>
          <w:t>Slabbekoorn, 2013</w:t>
        </w:r>
      </w:hyperlink>
      <w:r>
        <w:t>)</w:t>
      </w:r>
      <w:r>
        <w:fldChar w:fldCharType="end"/>
      </w:r>
      <w:r>
        <w:t>，</w:t>
      </w:r>
      <w:r>
        <w:rPr>
          <w:rFonts w:hint="eastAsia"/>
        </w:rPr>
        <w:t>以最大程度地保证鸣叫的有效传播和通信。在高噪声环境下，鸟类可能会提高最低频率，以应对噪声干扰，而在低噪声环境下则可能更倾向于降低最低频率，以节省能量或适应环境。本文对比分析了</w:t>
      </w:r>
      <w:r>
        <w:rPr>
          <w:rFonts w:hint="eastAsia"/>
        </w:rPr>
        <w:t>4</w:t>
      </w:r>
      <w:r>
        <w:rPr>
          <w:rFonts w:hint="eastAsia"/>
        </w:rPr>
        <w:t>种</w:t>
      </w:r>
      <w:proofErr w:type="gramStart"/>
      <w:r>
        <w:rPr>
          <w:rFonts w:hint="eastAsia"/>
        </w:rPr>
        <w:t>鸟分别</w:t>
      </w:r>
      <w:proofErr w:type="gramEnd"/>
      <w:r>
        <w:rPr>
          <w:rFonts w:hint="eastAsia"/>
        </w:rPr>
        <w:t>在高噪声区域和低噪声区域的最低频率，</w:t>
      </w:r>
      <w:r>
        <w:t>发现</w:t>
      </w:r>
      <w:r>
        <w:t>Light-vented Bulbul</w:t>
      </w:r>
      <w:r>
        <w:rPr>
          <w:rFonts w:hint="eastAsia"/>
        </w:rPr>
        <w:t>、</w:t>
      </w:r>
      <w:r>
        <w:rPr>
          <w:rFonts w:hint="eastAsia"/>
        </w:rPr>
        <w:t>Yellow-bellied Prinia</w:t>
      </w:r>
      <w:r>
        <w:rPr>
          <w:rFonts w:hint="eastAsia"/>
        </w:rPr>
        <w:t>与</w:t>
      </w:r>
      <w:r>
        <w:t>Common Greenshank</w:t>
      </w:r>
      <w:r>
        <w:t>在噪声区域提高了最低频率</w:t>
      </w:r>
      <w:r>
        <w:rPr>
          <w:rFonts w:hint="eastAsia"/>
        </w:rPr>
        <w:t>，</w:t>
      </w:r>
      <w:r>
        <w:t>而</w:t>
      </w:r>
      <w:r>
        <w:rPr>
          <w:rFonts w:hint="eastAsia"/>
        </w:rPr>
        <w:t>Greater Coucal</w:t>
      </w:r>
      <w:r>
        <w:rPr>
          <w:rFonts w:hint="eastAsia"/>
        </w:rPr>
        <w:t>并没有发生变化</w:t>
      </w:r>
      <w:r>
        <w:t>从声学角度上看，高频声音比低频声音衰减更快，因此低频声音可以传播更远的有效距离。但是当环境中存在背景噪声，尤其是噪声的频率位于鸣声的频率范围内时，会发生掩蔽效应。通过增加鸣声的频率，使其与环境噪声的频率不重叠，可以有效防止低频噪声对鸣声的掩蔽作用</w:t>
      </w:r>
      <w:r>
        <w:fldChar w:fldCharType="begin"/>
      </w:r>
      <w:r>
        <w:instrText xml:space="preserve"> ADDIN EN.CITE &lt;EndNote&gt;&lt;Cite&gt;&lt;Author&gt;Slabbekoorn&lt;/Author&gt;&lt;Year&gt;2003&lt;/Year&gt;&lt;RecNum&gt;97&lt;/RecNum&gt;&lt;DisplayText&gt;(Slabbekoorn and Peet, 2003)&lt;/DisplayText&gt;&lt;record&gt;&lt;rec-number&gt;97&lt;/rec-number&gt;&lt;foreign-keys&gt;&lt;key app="EN" db-id="vadpv9w5usxasbesva9p5wf0xds9zt2evsat" timestamp="1710316768"&gt;97&lt;/key&gt;&lt;/foreign-keys&gt;&lt;ref-type name="Journal Article"&gt;17&lt;/ref-type&gt;&lt;contributors&gt;&lt;authors&gt;&lt;author&gt;Slabbekoorn, Hans&lt;/author&gt;&lt;author&gt;Peet, Margriet&lt;/author&gt;&lt;/authors&gt;&lt;/contributors&gt;&lt;titles&gt;&lt;title&gt;Birds sing at a higher pitch in urban noise&lt;/title&gt;&lt;secondary-title&gt;Nature&lt;/secondary-title&gt;&lt;/titles&gt;&lt;periodical&gt;&lt;full-title&gt;Nature&lt;/full-title&gt;&lt;/periodical&gt;&lt;pages&gt;267-267&lt;/pages&gt;&lt;volume&gt;424&lt;/volume&gt;&lt;number&gt;6946&lt;/number&gt;&lt;dates&gt;&lt;year&gt;2003&lt;/year&gt;&lt;pub-dates&gt;&lt;date&gt;2003/07/01&lt;/date&gt;&lt;/pub-dates&gt;&lt;/dates&gt;&lt;isbn&gt;1476-4687&lt;/isbn&gt;&lt;urls&gt;&lt;related-urls&gt;&lt;url&gt;https://doi.org/10.1038/424267a&lt;/url&gt;&lt;/related-urls&gt;&lt;/urls&gt;&lt;electronic-resource-num&gt;https://doi.org/10.1038/424267a&lt;/electronic-resource-num&gt;&lt;/record&gt;&lt;/Cite&gt;&lt;/EndNote&gt;</w:instrText>
      </w:r>
      <w:r>
        <w:fldChar w:fldCharType="separate"/>
      </w:r>
      <w:r>
        <w:t>(</w:t>
      </w:r>
      <w:hyperlink w:anchor="_ENREF_26" w:tooltip="Slabbekoorn, 2003 #97" w:history="1">
        <w:r>
          <w:t>Slabbekoorn and Peet, 2003</w:t>
        </w:r>
      </w:hyperlink>
      <w:r>
        <w:t>)</w:t>
      </w:r>
      <w:r>
        <w:fldChar w:fldCharType="end"/>
      </w:r>
      <w:r>
        <w:t>。因此</w:t>
      </w:r>
      <w:r>
        <w:t>Light-vented Bulbul</w:t>
      </w:r>
      <w:r>
        <w:rPr>
          <w:rFonts w:hint="eastAsia"/>
        </w:rPr>
        <w:t>、</w:t>
      </w:r>
      <w:r>
        <w:rPr>
          <w:rFonts w:hint="eastAsia"/>
        </w:rPr>
        <w:t>Yellow-bellied Prinia</w:t>
      </w:r>
      <w:r>
        <w:rPr>
          <w:rFonts w:hint="eastAsia"/>
        </w:rPr>
        <w:t>与</w:t>
      </w:r>
      <w:r>
        <w:t>Common Greenshank</w:t>
      </w:r>
      <w:r>
        <w:t>提高最低频率来有效避免掩蔽作用，表现出鸣声可塑性</w:t>
      </w:r>
      <w:r>
        <w:rPr>
          <w:rFonts w:hint="eastAsia"/>
        </w:rPr>
        <w:t>，尽管不能肯定地将这些差异解释为行为可塑性的结果，但这仍然是最可能的解释。</w:t>
      </w:r>
      <w:r>
        <w:t>并且猜测之所以</w:t>
      </w:r>
      <w:r>
        <w:t>Light-vented Bulbul</w:t>
      </w:r>
      <w:r>
        <w:t>能成为广泛分布的物种，其原因之一就是</w:t>
      </w:r>
      <w:r>
        <w:t>Light-vented Bulbul</w:t>
      </w:r>
      <w:r>
        <w:t>能够根据环境噪声变化而调整鸣声的频率，具有鸣声可塑性使它能更好地适应不同环境。对于</w:t>
      </w:r>
      <w:r>
        <w:t>Light-vented Bulbul</w:t>
      </w:r>
      <w:r>
        <w:t>，以往也有研究发现</w:t>
      </w:r>
      <w:r>
        <w:lastRenderedPageBreak/>
        <w:t>了</w:t>
      </w:r>
      <w:r>
        <w:rPr>
          <w:rFonts w:hint="eastAsia"/>
        </w:rPr>
        <w:t>其</w:t>
      </w:r>
      <w:r>
        <w:t>在高噪声区域的鸣声最低频率显著提高</w:t>
      </w:r>
      <w:r>
        <w:fldChar w:fldCharType="begin"/>
      </w:r>
      <w:r>
        <w:instrText xml:space="preserve"> ADDIN EN.CITE &lt;EndNote&gt;&lt;Cite&gt;&lt;Author&gt;Han&lt;/Author&gt;&lt;Year&gt;2004&lt;/Year&gt;&lt;RecNum&gt;96&lt;/RecNum&gt;&lt;DisplayText&gt;(Han et al., 2004)&lt;/DisplayText&gt;&lt;record&gt;&lt;rec-number&gt;96&lt;/rec-number&gt;&lt;foreign-keys&gt;&lt;key app="EN" db-id="vadpv9w5usxasbesva9p5wf0xds9zt2evsat" timestamp="1710316684"&gt;96&lt;/key&gt;&lt;/foreign-keys&gt;&lt;ref-type name="Journal Article"&gt;17&lt;/ref-type&gt;&lt;contributors&gt;&lt;authors&gt;&lt;author&gt;Han, Yiyuan&lt;/author&gt;&lt;author&gt;Jiang, Shi-ren&lt;/author&gt;&lt;author&gt;Ding, Ping %J Zoological Research&lt;/author&gt;&lt;/authors&gt;&lt;/contributors&gt;&lt;titles&gt;&lt;title&gt;Effects of Ambient Noise on the Vocal Frequency of Chinese Bulbuls,Pycnonotus sinensis in Lin&amp;apos;an and Fuyang City&lt;/title&gt;&lt;/titles&gt;&lt;pages&gt;122-126&lt;/pages&gt;&lt;volume&gt;25&lt;/volume&gt;&lt;dates&gt;&lt;year&gt;2004&lt;/year&gt;&lt;/dates&gt;&lt;urls&gt;&lt;/urls&gt;&lt;electronic-resource-num&gt;https://doi.org/10.3321/j.issn:0254-5853.2004.02.006&lt;/electronic-resource-num&gt;&lt;/record&gt;&lt;/Cite&gt;&lt;/EndNote&gt;</w:instrText>
      </w:r>
      <w:r>
        <w:fldChar w:fldCharType="separate"/>
      </w:r>
      <w:r>
        <w:t>(</w:t>
      </w:r>
      <w:hyperlink w:anchor="_ENREF_13" w:tooltip="Han, 2004 #96" w:history="1">
        <w:r>
          <w:t>Han et al., 2004</w:t>
        </w:r>
      </w:hyperlink>
      <w:r>
        <w:t>)</w:t>
      </w:r>
      <w:r>
        <w:fldChar w:fldCharType="end"/>
      </w:r>
      <w:r>
        <w:rPr>
          <w:rFonts w:hint="eastAsia"/>
        </w:rPr>
        <w:t>，</w:t>
      </w:r>
      <w:r>
        <w:t>值得一提的是</w:t>
      </w:r>
      <w:r>
        <w:rPr>
          <w:rFonts w:hint="eastAsia"/>
        </w:rPr>
        <w:t>，该</w:t>
      </w:r>
      <w:r>
        <w:t>研究中是采用主动监测的方法</w:t>
      </w:r>
      <w:r>
        <w:rPr>
          <w:rFonts w:hint="eastAsia"/>
        </w:rPr>
        <w:t>，</w:t>
      </w:r>
      <w:r>
        <w:t>由专业人士历经</w:t>
      </w:r>
      <w:r>
        <w:rPr>
          <w:rFonts w:hint="eastAsia"/>
        </w:rPr>
        <w:t>13</w:t>
      </w:r>
      <w:r>
        <w:rPr>
          <w:rFonts w:hint="eastAsia"/>
        </w:rPr>
        <w:t>个</w:t>
      </w:r>
      <w:r>
        <w:t>月进行跟踪录音</w:t>
      </w:r>
      <w:r>
        <w:rPr>
          <w:rFonts w:hint="eastAsia"/>
        </w:rPr>
        <w:t>，且仅仅进行了这一种鸟的研究，这也是以往关于鸟类发声行为的惯用做法</w:t>
      </w:r>
      <w:r>
        <w:fldChar w:fldCharType="begin">
          <w:fldData xml:space="preserve">PEVuZE5vdGU+PENpdGU+PEF1dGhvcj5GZXJuw6FuZGV6LUp1cmljaWM8L0F1dGhvcj48WWVhcj4y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</w:fldData>
        </w:fldChar>
      </w:r>
      <w:r>
        <w:instrText xml:space="preserve"> ADDIN EN.CITE </w:instrText>
      </w:r>
      <w:r>
        <w:fldChar w:fldCharType="begin">
          <w:fldData xml:space="preserve">PEVuZE5vdGU+PENpdGU+PEF1dGhvcj5GZXJuw6FuZGV6LUp1cmljaWM8L0F1dGhvcj48WWVhcj4y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</w:fldData>
        </w:fldChar>
      </w:r>
      <w:r>
        <w:instrText xml:space="preserve"> ADDIN EN.CITE.DATA </w:instrText>
      </w:r>
      <w:r>
        <w:fldChar w:fldCharType="end"/>
      </w:r>
      <w:r>
        <w:fldChar w:fldCharType="separate"/>
      </w:r>
      <w:r>
        <w:t>(</w:t>
      </w:r>
      <w:hyperlink w:anchor="_ENREF_6" w:tooltip="Derryberry, 2020 #68" w:history="1">
        <w:r>
          <w:t>Derryberry et al., 2020</w:t>
        </w:r>
      </w:hyperlink>
      <w:r>
        <w:t xml:space="preserve">; </w:t>
      </w:r>
      <w:hyperlink w:anchor="_ENREF_8" w:tooltip="Fernández-Juricic, 2005 #106" w:history="1">
        <w:r>
          <w:t>Fernández-Juricic et al., 2005</w:t>
        </w:r>
      </w:hyperlink>
      <w:r>
        <w:t>)</w:t>
      </w:r>
      <w:r>
        <w:fldChar w:fldCharType="end"/>
      </w:r>
      <w:r>
        <w:rPr>
          <w:rFonts w:hint="eastAsia"/>
        </w:rPr>
        <w:t>。</w:t>
      </w:r>
      <w:r>
        <w:t>而在本文的研究中</w:t>
      </w:r>
      <w:r>
        <w:rPr>
          <w:rFonts w:hint="eastAsia"/>
        </w:rPr>
        <w:t>，</w:t>
      </w:r>
      <w:r>
        <w:t>只需要对无人值守的设备采集的</w:t>
      </w:r>
      <w:r>
        <w:rPr>
          <w:rFonts w:hint="eastAsia"/>
        </w:rPr>
        <w:t>数据</w:t>
      </w:r>
      <w:r>
        <w:t>采用深度学习网络进行自动处理</w:t>
      </w:r>
      <w:r>
        <w:rPr>
          <w:rFonts w:hint="eastAsia"/>
        </w:rPr>
        <w:t>，</w:t>
      </w:r>
      <w:r>
        <w:t>针对获得的结果即可进行多种感兴趣的鸟类的类似</w:t>
      </w:r>
      <w:r>
        <w:rPr>
          <w:rFonts w:hint="eastAsia"/>
        </w:rPr>
        <w:t>研究，</w:t>
      </w:r>
      <w:r>
        <w:t>这体现了基于深度学习的被动监测</w:t>
      </w:r>
      <w:r>
        <w:rPr>
          <w:rFonts w:hint="eastAsia"/>
        </w:rPr>
        <w:t>的优越性</w:t>
      </w:r>
      <w:r>
        <w:t>。</w:t>
      </w:r>
      <w:r>
        <w:rPr>
          <w:rFonts w:hint="eastAsia"/>
        </w:rPr>
        <w:t>鸣声频率极低的</w:t>
      </w:r>
      <w:r>
        <w:rPr>
          <w:rFonts w:hint="eastAsia"/>
        </w:rPr>
        <w:t>Greater Coucal</w:t>
      </w:r>
      <w:r>
        <w:rPr>
          <w:rFonts w:hint="eastAsia"/>
        </w:rPr>
        <w:t>，在应对噪声时其鸣声最低频率几乎没有变化，这可能是因为施工区域的噪声主要在低频段，尽管</w:t>
      </w:r>
      <w:r>
        <w:rPr>
          <w:rFonts w:hint="eastAsia"/>
        </w:rPr>
        <w:t>Greater Coucal</w:t>
      </w:r>
      <w:r>
        <w:rPr>
          <w:rFonts w:hint="eastAsia"/>
        </w:rPr>
        <w:t>提高鸣声最低频率仍然无法有效预防噪声的掩蔽作用，所以它并没有采取这种策略。大部分</w:t>
      </w:r>
      <w:proofErr w:type="gramStart"/>
      <w:r>
        <w:rPr>
          <w:rFonts w:hint="eastAsia"/>
        </w:rPr>
        <w:t>极</w:t>
      </w:r>
      <w:proofErr w:type="gramEnd"/>
      <w:r>
        <w:rPr>
          <w:rFonts w:hint="eastAsia"/>
        </w:rPr>
        <w:t>低频发声的物种在这种情况下，可能会采取其他措施来适应噪声，选择在没有噪声的时间段进行发声</w:t>
      </w:r>
      <w:r>
        <w:fldChar w:fldCharType="begin"/>
      </w:r>
      <w:r>
        <w:instrText xml:space="preserve"> ADDIN EN.CITE &lt;EndNote&gt;&lt;Cite&gt;&lt;Author&gt;Fuller&lt;/Author&gt;&lt;Year&gt;2007&lt;/Year&gt;&lt;RecNum&gt;98&lt;/RecNum&gt;&lt;DisplayText&gt;(Fuller et al., 2007)&lt;/DisplayText&gt;&lt;record&gt;&lt;rec-number&gt;98&lt;/rec-number&gt;&lt;foreign-keys&gt;&lt;key app="EN" db-id="vadpv9w5usxasbesva9p5wf0xds9zt2evsat" timestamp="1710316900"&gt;98&lt;/key&gt;&lt;key app="ENWeb" db-id=""&gt;0&lt;/key&gt;&lt;/foreign-keys&gt;&lt;ref-type name="Journal Article"&gt;17&lt;/ref-type&gt;&lt;contributors&gt;&lt;authors&gt;&lt;author&gt;Fuller, R. A.&lt;/author&gt;&lt;author&gt;Warren, P. H.&lt;/author&gt;&lt;author&gt;Gaston, K. J.&lt;/author&gt;&lt;/authors&gt;&lt;/contributors&gt;&lt;auth-address&gt;Department of Animal and Plant Sciences, University of Sheffield, Sheffield S10 2TN, UK. r.a.fuller@dunelm.org.uk&lt;/auth-address&gt;&lt;titles&gt;&lt;title&gt;Daytime noise predicts nocturnal singing in urban robins&lt;/title&gt;&lt;secondary-title&gt;Biol Lett&lt;/secondary-title&gt;&lt;/titles&gt;&lt;periodical&gt;&lt;full-title&gt;Biol Lett&lt;/full-title&gt;&lt;/periodical&gt;&lt;pages&gt;368-70&lt;/pages&gt;&lt;volume&gt;3&lt;/volume&gt;&lt;number&gt;4&lt;/number&gt;&lt;edition&gt;2007/04/26&lt;/edition&gt;&lt;keywords&gt;&lt;keyword&gt;Animals&lt;/keyword&gt;&lt;keyword&gt;Circadian Rhythm&lt;/keyword&gt;&lt;keyword&gt;England&lt;/keyword&gt;&lt;keyword&gt;*Light&lt;/keyword&gt;&lt;keyword&gt;*Noise&lt;/keyword&gt;&lt;keyword&gt;Songbirds/*physiology&lt;/keyword&gt;&lt;keyword&gt;*Vocalization, Animal&lt;/keyword&gt;&lt;/keywords&gt;&lt;dates&gt;&lt;year&gt;2007&lt;/year&gt;&lt;pub-dates&gt;&lt;date&gt;Aug 22&lt;/date&gt;&lt;/pub-dates&gt;&lt;/dates&gt;&lt;isbn&gt;1744-9561 (Print)&amp;#xD;1744-957X (Electronic)&amp;#xD;1744-9561 (Linking)&lt;/isbn&gt;&lt;accession-num&gt;17456449&lt;/accession-num&gt;&lt;urls&gt;&lt;related-urls&gt;&lt;url&gt;https://www.ncbi.nlm.nih.gov/pubmed/17456449&lt;/url&gt;&lt;/related-urls&gt;&lt;/urls&gt;&lt;custom2&gt;PMC2390663&lt;/custom2&gt;&lt;electronic-resource-num&gt;https://doi.org/10.1098/rsbl.2007.0134&lt;/electronic-resource-num&gt;&lt;/record&gt;&lt;/Cite&gt;&lt;/EndNote&gt;</w:instrText>
      </w:r>
      <w:r>
        <w:fldChar w:fldCharType="separate"/>
      </w:r>
      <w:r>
        <w:t>(</w:t>
      </w:r>
      <w:hyperlink w:anchor="_ENREF_10" w:tooltip="Fuller, 2007 #98" w:history="1">
        <w:r>
          <w:t>Fuller et al., 2007</w:t>
        </w:r>
      </w:hyperlink>
      <w:r>
        <w:t>)</w:t>
      </w:r>
      <w:r>
        <w:fldChar w:fldCharType="end"/>
      </w:r>
      <w:r>
        <w:rPr>
          <w:rFonts w:hint="eastAsia"/>
        </w:rPr>
        <w:t>或者</w:t>
      </w:r>
      <w:r>
        <w:rPr>
          <w:rFonts w:hint="eastAsia"/>
        </w:rPr>
        <w:t>increase the signal amplitude</w:t>
      </w:r>
      <w:r>
        <w:fldChar w:fldCharType="begin"/>
      </w:r>
      <w:r>
        <w:instrText xml:space="preserve"> ADDIN EN.CITE &lt;EndNote&gt;&lt;Cite&gt;&lt;Author&gt;Brumm&lt;/Author&gt;&lt;Year&gt;2004&lt;/Year&gt;&lt;RecNum&gt;99&lt;/RecNum&gt;&lt;DisplayText&gt;(Brumm, 2004)&lt;/DisplayText&gt;&lt;record&gt;&lt;rec-number&gt;99&lt;/rec-number&gt;&lt;foreign-keys&gt;&lt;key app="EN" db-id="vadpv9w5usxasbesva9p5wf0xds9zt2evsat" timestamp="1710316983"&gt;99&lt;/key&gt;&lt;/foreign-keys&gt;&lt;ref-type name="Journal Article"&gt;17&lt;/ref-type&gt;&lt;contributors&gt;&lt;authors&gt;&lt;author&gt;Brumm, Henrik&lt;/author&gt;&lt;/authors&gt;&lt;/contributors&gt;&lt;titles&gt;&lt;title&gt;The impact of environmental noise on song amplitude in a territorial bird&lt;/title&gt;&lt;/titles&gt;&lt;pages&gt;434-440&lt;/pages&gt;&lt;volume&gt;73&lt;/volume&gt;&lt;number&gt;3&lt;/number&gt;&lt;dates&gt;&lt;year&gt;2004&lt;/year&gt;&lt;/dates&gt;&lt;isbn&gt;0021-8790&lt;/isbn&gt;&lt;urls&gt;&lt;related-urls&gt;&lt;url&gt;https://besjournals.onlinelibrary.wiley.com/doi/abs/10.1111/j.0021-8790.2004.00814.x&lt;/url&gt;&lt;/related-urls&gt;&lt;/urls&gt;&lt;electronic-resource-num&gt;https://doi.org/10.1111/j.0021-8790.2004.00814.x&lt;/electronic-resource-num&gt;&lt;/record&gt;&lt;/Cite&gt;&lt;/EndNote&gt;</w:instrText>
      </w:r>
      <w:r>
        <w:fldChar w:fldCharType="separate"/>
      </w:r>
      <w:r>
        <w:t>(</w:t>
      </w:r>
      <w:hyperlink w:anchor="_ENREF_5" w:tooltip="Brumm, 2004 #99" w:history="1">
        <w:r>
          <w:t>Brumm, 2004</w:t>
        </w:r>
      </w:hyperlink>
      <w:r>
        <w:t>)</w:t>
      </w:r>
      <w:r>
        <w:fldChar w:fldCharType="end"/>
      </w:r>
      <w:r>
        <w:rPr>
          <w:rFonts w:hint="eastAsia"/>
        </w:rPr>
        <w:t>,</w:t>
      </w:r>
      <w:r>
        <w:rPr>
          <w:rFonts w:hint="eastAsia"/>
        </w:rPr>
        <w:t>但是因为我们的鸟声样本数据是通过单通道麦克风录音获得的，目前无法进行信号幅度的检测。后续可以配置多麦克风阵列并结合信号处理方法来获取幅度。</w:t>
      </w:r>
    </w:p>
    <w:p w:rsidR="008F2D46" w:rsidRDefault="00000000">
      <w:r>
        <w:rPr>
          <w:rFonts w:hint="eastAsia"/>
        </w:rPr>
        <w:t>我们的研究结果支持这样的假设：低频发声的一些鸟类会通过提高声音的最低频率等策略来适应噪声干扰，但</w:t>
      </w:r>
      <w:proofErr w:type="gramStart"/>
      <w:r>
        <w:rPr>
          <w:rFonts w:hint="eastAsia"/>
        </w:rPr>
        <w:t>极</w:t>
      </w:r>
      <w:proofErr w:type="gramEnd"/>
      <w:r>
        <w:rPr>
          <w:rFonts w:hint="eastAsia"/>
        </w:rPr>
        <w:t>低频发声的鸟类在噪声环境下并没有提高其最低频率。在墨尔本市的研究也支持了这样的假设</w:t>
      </w:r>
      <w:r>
        <w:fldChar w:fldCharType="begin"/>
      </w:r>
      <w:r>
        <w:instrText xml:space="preserve"> ADDIN EN.CITE &lt;EndNote&gt;&lt;Cite&gt;&lt;Author&gt;Hu&lt;/Author&gt;&lt;Year&gt;2010&lt;/Year&gt;&lt;RecNum&gt;27&lt;/RecNum&gt;&lt;DisplayText&gt;(Hu and Cardoso, 2010)&lt;/DisplayText&gt;&lt;record&gt;&lt;rec-number&gt;27&lt;/rec-number&gt;&lt;foreign-keys&gt;&lt;key app="EN" db-id="vadpv9w5usxasbesva9p5wf0xds9zt2evsat" timestamp="1710248037"&gt;27&lt;/key&gt;&lt;key app="ENWeb" db-id=""&gt;0&lt;/key&gt;&lt;/foreign-keys&gt;&lt;ref-type name="Journal Article"&gt;17&lt;/ref-type&gt;&lt;contributors&gt;&lt;authors&gt;&lt;author&gt;Hu, Yang&lt;/author&gt;&lt;author&gt;Cardoso, Gonçalo C.&lt;/author&gt;&lt;/authors&gt;&lt;/contributors&gt;&lt;titles&gt;&lt;title&gt;Which birds adjust the frequency of vocalizations in urban noise?&lt;/title&gt;&lt;secondary-title&gt;Animal Behaviour&lt;/secondary-title&gt;&lt;/titles&gt;&lt;periodical&gt;&lt;full-title&gt;Animal Behaviour&lt;/full-title&gt;&lt;/periodical&gt;&lt;pages&gt;863-867&lt;/pages&gt;&lt;volume&gt;79&lt;/volume&gt;&lt;number&gt;4&lt;/number&gt;&lt;section&gt;863&lt;/section&gt;&lt;dates&gt;&lt;year&gt;2010&lt;/year&gt;&lt;/dates&gt;&lt;isbn&gt;00033472&lt;/isbn&gt;&lt;urls&gt;&lt;/urls&gt;&lt;electronic-resource-num&gt;https://doi.org/10.1016/j.anbehav.2009.12.036&lt;/electronic-resource-num&gt;&lt;/record&gt;&lt;/Cite&gt;&lt;/EndNote&gt;</w:instrText>
      </w:r>
      <w:r>
        <w:fldChar w:fldCharType="separate"/>
      </w:r>
      <w:r>
        <w:t>(</w:t>
      </w:r>
      <w:hyperlink w:anchor="_ENREF_17" w:tooltip="Hu, 2010 #27" w:history="1">
        <w:r>
          <w:t>Hu and Cardoso, 2010</w:t>
        </w:r>
      </w:hyperlink>
      <w:r>
        <w:t>)</w:t>
      </w:r>
      <w:r>
        <w:fldChar w:fldCharType="end"/>
      </w:r>
      <w:r>
        <w:rPr>
          <w:rFonts w:hint="eastAsia"/>
        </w:rPr>
        <w:t>。</w:t>
      </w:r>
    </w:p>
    <w:p w:rsidR="008F2D46" w:rsidRDefault="008F2D46"/>
    <w:p w:rsidR="008F2D46" w:rsidRDefault="00000000">
      <w:pPr>
        <w:pStyle w:val="af2"/>
        <w:rPr>
          <w:rFonts w:hint="eastAsia"/>
        </w:rPr>
      </w:pPr>
      <w:r>
        <w:t>Conclusion</w:t>
      </w:r>
    </w:p>
    <w:p w:rsidR="008F2D46" w:rsidRPr="008F2D46" w:rsidRDefault="00000000">
      <w:pPr>
        <w:rPr>
          <w:color w:val="FF0000"/>
          <w:rPrChange w:id="236" w:author="Microsoft 帐户" w:date="2024-05-08T13:50:00Z">
            <w:rPr/>
          </w:rPrChange>
        </w:rPr>
      </w:pPr>
      <w:r>
        <w:rPr>
          <w:rFonts w:hint="eastAsia"/>
          <w:color w:val="FF0000"/>
          <w:rPrChange w:id="237" w:author="Microsoft 帐户" w:date="2024-05-08T13:50:00Z">
            <w:rPr>
              <w:rFonts w:hint="eastAsia"/>
            </w:rPr>
          </w:rPrChange>
        </w:rPr>
        <w:t>本文在</w:t>
      </w:r>
      <w:r>
        <w:rPr>
          <w:color w:val="FF0000"/>
        </w:rPr>
        <w:t>黄茅海跨海通道区域</w:t>
      </w:r>
      <w:r>
        <w:rPr>
          <w:rFonts w:hint="eastAsia"/>
          <w:color w:val="FF0000"/>
          <w:rPrChange w:id="238" w:author="Microsoft 帐户" w:date="2024-05-08T13:50:00Z">
            <w:rPr>
              <w:rFonts w:hint="eastAsia"/>
            </w:rPr>
          </w:rPrChange>
        </w:rPr>
        <w:t>所进行的实地研究的目的在于促进人工智能领域与鸟声监测环境评估两个领域的交叉联系。在现实的复杂声学场景和生态环境中下的鸟声识别仍然是一个具有挑战性的问题，我们</w:t>
      </w:r>
      <w:r>
        <w:rPr>
          <w:color w:val="FF0000"/>
        </w:rPr>
        <w:t>构建了一套完整的基于深度学习技术的</w:t>
      </w:r>
      <w:r>
        <w:rPr>
          <w:rFonts w:hint="eastAsia"/>
          <w:color w:val="FF0000"/>
        </w:rPr>
        <w:t>鸟声识别</w:t>
      </w:r>
      <w:r>
        <w:rPr>
          <w:color w:val="FF0000"/>
        </w:rPr>
        <w:t>框架</w:t>
      </w:r>
      <w:r>
        <w:rPr>
          <w:rFonts w:hint="eastAsia"/>
          <w:color w:val="FF0000"/>
        </w:rPr>
        <w:t>，</w:t>
      </w:r>
      <w:r>
        <w:rPr>
          <w:rFonts w:hint="eastAsia"/>
          <w:color w:val="FF0000"/>
          <w:rPrChange w:id="239" w:author="Microsoft 帐户" w:date="2024-05-08T13:50:00Z">
            <w:rPr>
              <w:rFonts w:hint="eastAsia"/>
            </w:rPr>
          </w:rPrChange>
        </w:rPr>
        <w:t>利用自动处理的结果对鸟类活动和行为进行了分析，通过长期监测鸟类物种类别和数量、活动节律的变化，探讨了黄茅海跨海通道的修建对区域鸟类生物多样性的影响。研究中还发现了一些鸟类在噪声环境中会显著提升其鸣声最低频率，这可能是行为可塑性的结果。这些在以往研究中往往是需要耗费专业人士大量的精力和时间才可完成的。本文的研究有效地补充了现有</w:t>
      </w:r>
      <w:r>
        <w:rPr>
          <w:rFonts w:hint="eastAsia"/>
          <w:color w:val="FF0000"/>
          <w:rPrChange w:id="240" w:author="Microsoft 帐户" w:date="2024-05-08T13:50:00Z">
            <w:rPr>
              <w:rFonts w:hint="eastAsia"/>
              <w:color w:val="000000"/>
            </w:rPr>
          </w:rPrChange>
        </w:rPr>
        <w:t>基于鸟类生态学的环境监测</w:t>
      </w:r>
      <w:r>
        <w:rPr>
          <w:rFonts w:hint="eastAsia"/>
          <w:color w:val="FF0000"/>
          <w:rPrChange w:id="241" w:author="Microsoft 帐户" w:date="2024-05-08T13:50:00Z">
            <w:rPr>
              <w:rFonts w:hint="eastAsia"/>
            </w:rPr>
          </w:rPrChange>
        </w:rPr>
        <w:t>的研究方法和技术。</w:t>
      </w:r>
    </w:p>
    <w:p w:rsidR="008F2D46" w:rsidRPr="008F2D46" w:rsidRDefault="00000000">
      <w:pPr>
        <w:rPr>
          <w:color w:val="FF0000"/>
          <w:rPrChange w:id="242" w:author="Microsoft 帐户" w:date="2024-05-08T13:50:00Z">
            <w:rPr/>
          </w:rPrChange>
        </w:rPr>
      </w:pPr>
      <w:r>
        <w:rPr>
          <w:rFonts w:hint="eastAsia"/>
          <w:color w:val="FF0000"/>
          <w:rPrChange w:id="243" w:author="Microsoft 帐户" w:date="2024-05-08T13:50:00Z">
            <w:rPr>
              <w:rFonts w:hint="eastAsia"/>
            </w:rPr>
          </w:rPrChange>
        </w:rPr>
        <w:t>也有研究表明环境变化可能会导致鸟类鸣声时长</w:t>
      </w:r>
      <w:r>
        <w:rPr>
          <w:color w:val="FF0000"/>
          <w:rPrChange w:id="244" w:author="Microsoft 帐户" w:date="2024-05-08T13:50:00Z">
            <w:rPr/>
          </w:rPrChange>
        </w:rPr>
        <w:fldChar w:fldCharType="begin"/>
      </w:r>
      <w:r>
        <w:rPr>
          <w:color w:val="FF0000"/>
          <w:rPrChange w:id="245" w:author="Microsoft 帐户" w:date="2024-05-08T13:50:00Z">
            <w:rPr/>
          </w:rPrChange>
        </w:rPr>
        <w:instrText xml:space="preserve"> ADDIN EN.CITE &lt;EndNote&gt;&lt;Cite&gt;&lt;Author&gt;Ríos-Chelén&lt;/Author&gt;&lt;Year&gt;2013&lt;/Year&gt;&lt;RecNum&gt;100&lt;/RecNum&gt;&lt;DisplayText&gt;(Ríos-Chelén et al., 2013)&lt;/DisplayText&gt;&lt;record&gt;&lt;rec-number&gt;100&lt;/rec-number&gt;&lt;foreign-keys&gt;&lt;key app="EN" db-id="vadpv9w5usxasbesva9p5wf0xds9zt2evsat" timestamp="1710318560"&gt;100&lt;/key&gt;&lt;/foreign-keys&gt;&lt;ref-type name="Journal Article"&gt;17&lt;/ref-type&gt;&lt;contributors&gt;&lt;authors&gt;&lt;author&gt;Ríos-Chelén, Alejandro Ariel&lt;/author&gt;&lt;author&gt;Quirós-Guerrero, Esmeralda&lt;/author&gt;&lt;author&gt;Gil, Diego&lt;/author&gt;&lt;author&gt;Macías Garcia, Constantino&lt;/author&gt;&lt;/authors&gt;&lt;/contributors&gt;&lt;titles&gt;&lt;title&gt;Dealing with urban noise: vermilion flycatchers sing longer songs in noisier territories&lt;/title&gt;&lt;secondary-title&gt;Behavioral Ecology and Sociobiology&lt;/secondary-title&gt;&lt;/titles&gt;&lt;periodical&gt;&lt;full-title&gt;Behavioral Ecology and Sociobiology&lt;/full-title&gt;&lt;/periodical&gt;&lt;pages&gt;145-152&lt;/pages&gt;&lt;volume&gt;67&lt;/volume&gt;&lt;number&gt;1&lt;/number&gt;&lt;dates&gt;&lt;year&gt;2013&lt;/year&gt;&lt;pub-dates&gt;&lt;date&gt;2013/01/01&lt;/date&gt;&lt;/pub-dates&gt;&lt;/dates&gt;&lt;isbn&gt;1432-0762&lt;/isbn&gt;&lt;urls&gt;&lt;related-urls&gt;&lt;url&gt;https://doi.org/10.1007/s00265-012-1434-0&lt;/url&gt;&lt;/related-urls&gt;&lt;/urls&gt;&lt;electronic-resource-num&gt;https://doi.org/10.1007/s00265-012-1434-0&lt;/electronic-resource-num&gt;&lt;/record&gt;&lt;/Cite&gt;&lt;/EndNote&gt;</w:instrText>
      </w:r>
      <w:r>
        <w:rPr>
          <w:color w:val="FF0000"/>
          <w:rPrChange w:id="246" w:author="Microsoft 帐户" w:date="2024-05-08T13:50:00Z">
            <w:rPr/>
          </w:rPrChange>
        </w:rPr>
        <w:fldChar w:fldCharType="separate"/>
      </w:r>
      <w:r>
        <w:rPr>
          <w:color w:val="FF0000"/>
          <w:rPrChange w:id="247" w:author="Microsoft 帐户" w:date="2024-05-08T13:50:00Z">
            <w:rPr/>
          </w:rPrChange>
        </w:rPr>
        <w:t>(</w:t>
      </w:r>
      <w:r>
        <w:rPr>
          <w:color w:val="FF0000"/>
          <w:rPrChange w:id="248" w:author="Microsoft 帐户" w:date="2024-05-08T13:50:00Z">
            <w:rPr/>
          </w:rPrChange>
        </w:rPr>
        <w:fldChar w:fldCharType="begin"/>
      </w:r>
      <w:r>
        <w:rPr>
          <w:color w:val="FF0000"/>
          <w:rPrChange w:id="249" w:author="Microsoft 帐户" w:date="2024-05-08T13:50:00Z">
            <w:rPr/>
          </w:rPrChange>
        </w:rPr>
        <w:instrText xml:space="preserve"> HYPERLINK \l "_ENREF_24" \o "Ríos-Chelén, 2013 #100" </w:instrText>
      </w:r>
      <w:r w:rsidRPr="00CA43BC">
        <w:rPr>
          <w:color w:val="FF0000"/>
        </w:rPr>
      </w:r>
      <w:r>
        <w:rPr>
          <w:color w:val="FF0000"/>
          <w:rPrChange w:id="250" w:author="Microsoft 帐户" w:date="2024-05-08T13:50:00Z">
            <w:rPr/>
          </w:rPrChange>
        </w:rPr>
        <w:fldChar w:fldCharType="separate"/>
      </w:r>
      <w:r>
        <w:rPr>
          <w:color w:val="FF0000"/>
          <w:rPrChange w:id="251" w:author="Microsoft 帐户" w:date="2024-05-08T13:50:00Z">
            <w:rPr/>
          </w:rPrChange>
        </w:rPr>
        <w:t>Ríos-Chelén et al., 2013</w:t>
      </w:r>
      <w:r>
        <w:rPr>
          <w:color w:val="FF0000"/>
          <w:rPrChange w:id="252" w:author="Microsoft 帐户" w:date="2024-05-08T13:50:00Z">
            <w:rPr/>
          </w:rPrChange>
        </w:rPr>
        <w:fldChar w:fldCharType="end"/>
      </w:r>
      <w:r>
        <w:rPr>
          <w:color w:val="FF0000"/>
          <w:rPrChange w:id="253" w:author="Microsoft 帐户" w:date="2024-05-08T13:50:00Z">
            <w:rPr/>
          </w:rPrChange>
        </w:rPr>
        <w:t>)</w:t>
      </w:r>
      <w:r>
        <w:rPr>
          <w:color w:val="FF0000"/>
          <w:rPrChange w:id="254" w:author="Microsoft 帐户" w:date="2024-05-08T13:50:00Z">
            <w:rPr/>
          </w:rPrChange>
        </w:rPr>
        <w:fldChar w:fldCharType="end"/>
      </w:r>
      <w:r>
        <w:rPr>
          <w:rFonts w:hint="eastAsia"/>
          <w:color w:val="FF0000"/>
          <w:rPrChange w:id="255" w:author="Microsoft 帐户" w:date="2024-05-08T13:50:00Z">
            <w:rPr>
              <w:rFonts w:hint="eastAsia"/>
            </w:rPr>
          </w:rPrChange>
        </w:rPr>
        <w:t>和鸣声振幅</w:t>
      </w:r>
      <w:r>
        <w:rPr>
          <w:color w:val="FF0000"/>
          <w:rPrChange w:id="256" w:author="Microsoft 帐户" w:date="2024-05-08T13:50:00Z">
            <w:rPr/>
          </w:rPrChange>
        </w:rPr>
        <w:fldChar w:fldCharType="begin"/>
      </w:r>
      <w:r>
        <w:rPr>
          <w:color w:val="FF0000"/>
          <w:rPrChange w:id="257" w:author="Microsoft 帐户" w:date="2024-05-08T13:50:00Z">
            <w:rPr/>
          </w:rPrChange>
        </w:rPr>
        <w:instrText xml:space="preserve"> ADDIN EN.CITE &lt;EndNote&gt;&lt;Cite&gt;&lt;Author&gt;Derryberry&lt;/Author&gt;&lt;Year&gt;2020&lt;/Year&gt;&lt;RecNum&gt;68&lt;/RecNum&gt;&lt;DisplayText&gt;(Derryberry et al., 2020)&lt;/DisplayText&gt;&lt;record&gt;&lt;rec-number&gt;68&lt;/rec-number&gt;&lt;foreign-keys&gt;&lt;key app="EN" db-id="vadpv9w5usxasbesva9p5wf0xds9zt2evsat" timestamp="1710251541"&gt;68&lt;/key&gt;&lt;/foreign-keys&gt;&lt;ref-type name="Journal Article"&gt;17&lt;/ref-type&gt;&lt;contributors&gt;&lt;authors&gt;&lt;author&gt;Derryberry, Elizabeth P.&lt;/author&gt;&lt;author&gt;Phillips, Jennifer N.&lt;/author&gt;&lt;author&gt;Derryberry, Graham E.&lt;/author&gt;&lt;author&gt;Blum, Michael J.&lt;/author&gt;&lt;author&gt;Luther, David&lt;/author&gt;&lt;/authors&gt;&lt;/contributors&gt;&lt;titles&gt;&lt;title&gt;Singing in a silent spring: Birds respond to a half-century soundscape reversion during the COVID-19 shutdown&lt;/title&gt;&lt;/titles&gt;&lt;pages&gt;575-579&lt;/pages&gt;&lt;volume&gt;370&lt;/volume&gt;&lt;number&gt;6516&lt;/number&gt;&lt;dates&gt;&lt;year&gt;2020&lt;/year&gt;&lt;/dates&gt;&lt;urls&gt;&lt;related-urls&gt;&lt;url&gt;https://www.science.org/doi/abs/10.1126/science.abd5777&lt;/url&gt;&lt;/related-urls&gt;&lt;/urls&gt;&lt;electronic-resource-num&gt;https://doi.org/10.1126/science.abd5777&lt;/electronic-resource-num&gt;&lt;/record&gt;&lt;/Cite&gt;&lt;/EndNote&gt;</w:instrText>
      </w:r>
      <w:r>
        <w:rPr>
          <w:color w:val="FF0000"/>
          <w:rPrChange w:id="258" w:author="Microsoft 帐户" w:date="2024-05-08T13:50:00Z">
            <w:rPr/>
          </w:rPrChange>
        </w:rPr>
        <w:fldChar w:fldCharType="separate"/>
      </w:r>
      <w:r>
        <w:rPr>
          <w:color w:val="FF0000"/>
          <w:rPrChange w:id="259" w:author="Microsoft 帐户" w:date="2024-05-08T13:50:00Z">
            <w:rPr/>
          </w:rPrChange>
        </w:rPr>
        <w:t>(</w:t>
      </w:r>
      <w:r>
        <w:rPr>
          <w:color w:val="FF0000"/>
          <w:rPrChange w:id="260" w:author="Microsoft 帐户" w:date="2024-05-08T13:50:00Z">
            <w:rPr/>
          </w:rPrChange>
        </w:rPr>
        <w:fldChar w:fldCharType="begin"/>
      </w:r>
      <w:r>
        <w:rPr>
          <w:color w:val="FF0000"/>
          <w:rPrChange w:id="261" w:author="Microsoft 帐户" w:date="2024-05-08T13:50:00Z">
            <w:rPr/>
          </w:rPrChange>
        </w:rPr>
        <w:instrText xml:space="preserve"> HYPERLINK \l "_ENREF_6" \o "Derryberry, 2020 #68" </w:instrText>
      </w:r>
      <w:r w:rsidRPr="00CA43BC">
        <w:rPr>
          <w:color w:val="FF0000"/>
        </w:rPr>
      </w:r>
      <w:r>
        <w:rPr>
          <w:color w:val="FF0000"/>
          <w:rPrChange w:id="262" w:author="Microsoft 帐户" w:date="2024-05-08T13:50:00Z">
            <w:rPr/>
          </w:rPrChange>
        </w:rPr>
        <w:fldChar w:fldCharType="separate"/>
      </w:r>
      <w:r>
        <w:rPr>
          <w:color w:val="FF0000"/>
          <w:rPrChange w:id="263" w:author="Microsoft 帐户" w:date="2024-05-08T13:50:00Z">
            <w:rPr/>
          </w:rPrChange>
        </w:rPr>
        <w:t>Derryberry et al., 2020</w:t>
      </w:r>
      <w:r>
        <w:rPr>
          <w:color w:val="FF0000"/>
          <w:rPrChange w:id="264" w:author="Microsoft 帐户" w:date="2024-05-08T13:50:00Z">
            <w:rPr/>
          </w:rPrChange>
        </w:rPr>
        <w:fldChar w:fldCharType="end"/>
      </w:r>
      <w:r>
        <w:rPr>
          <w:color w:val="FF0000"/>
          <w:rPrChange w:id="265" w:author="Microsoft 帐户" w:date="2024-05-08T13:50:00Z">
            <w:rPr/>
          </w:rPrChange>
        </w:rPr>
        <w:t>)</w:t>
      </w:r>
      <w:r>
        <w:rPr>
          <w:color w:val="FF0000"/>
          <w:rPrChange w:id="266" w:author="Microsoft 帐户" w:date="2024-05-08T13:50:00Z">
            <w:rPr/>
          </w:rPrChange>
        </w:rPr>
        <w:fldChar w:fldCharType="end"/>
      </w:r>
      <w:r>
        <w:rPr>
          <w:rFonts w:hint="eastAsia"/>
          <w:color w:val="FF0000"/>
          <w:rPrChange w:id="267" w:author="Microsoft 帐户" w:date="2024-05-08T13:50:00Z">
            <w:rPr>
              <w:rFonts w:hint="eastAsia"/>
            </w:rPr>
          </w:rPrChange>
        </w:rPr>
        <w:t>发生变化，在以后的研究中也可以进一步进行时长检测，并采用多麦克风录音，将本文的深度学习算法和麦克风阵列技术相结合，实现鸟类鸣声振幅的监测，进一步深入研究鸟类的生态模式。随着工程即将进入运营期以及监测周期的加长，后续研究可以体现更多因素如季节和工程运营对鸟类活动的影响，揭示更多的鸟类发声规律，进行更全面的生态</w:t>
      </w:r>
      <w:ins w:id="268" w:author="Microsoft 帐户" w:date="2024-05-08T12:41:00Z">
        <w:r>
          <w:rPr>
            <w:rFonts w:hint="eastAsia"/>
            <w:color w:val="FF0000"/>
            <w:rPrChange w:id="269" w:author="Microsoft 帐户" w:date="2024-05-08T13:50:00Z">
              <w:rPr>
                <w:rFonts w:hint="eastAsia"/>
              </w:rPr>
            </w:rPrChange>
          </w:rPr>
          <w:t>环境</w:t>
        </w:r>
      </w:ins>
      <w:r>
        <w:rPr>
          <w:rFonts w:hint="eastAsia"/>
          <w:color w:val="FF0000"/>
          <w:rPrChange w:id="270" w:author="Microsoft 帐户" w:date="2024-05-08T13:50:00Z">
            <w:rPr>
              <w:rFonts w:hint="eastAsia"/>
            </w:rPr>
          </w:rPrChange>
        </w:rPr>
        <w:t>影响分析。</w:t>
      </w:r>
    </w:p>
    <w:p w:rsidR="008F2D46" w:rsidRDefault="008F2D46"/>
    <w:p w:rsidR="008F2D46" w:rsidRDefault="008F2D46"/>
    <w:p w:rsidR="008F2D46" w:rsidRDefault="00000000">
      <w:pPr>
        <w:pStyle w:val="af2"/>
        <w:rPr>
          <w:rFonts w:hint="eastAsia"/>
        </w:rPr>
      </w:pPr>
      <w:r>
        <w:t>References</w:t>
      </w:r>
    </w:p>
    <w:p w:rsidR="008F2D46" w:rsidRDefault="00000000">
      <w:pPr>
        <w:pStyle w:val="EndNoteBibliography"/>
      </w:pPr>
      <w:r>
        <w:fldChar w:fldCharType="begin"/>
      </w:r>
      <w:r>
        <w:instrText xml:space="preserve"> ADDIN EN.REFLIST </w:instrText>
      </w:r>
      <w:r>
        <w:fldChar w:fldCharType="separate"/>
      </w:r>
      <w:bookmarkStart w:id="271" w:name="_ENREF_1"/>
      <w:r>
        <w:t xml:space="preserve">China Bird Watching Record Center. </w:t>
      </w:r>
      <w:hyperlink r:id="rId15" w:history="1">
        <w:r>
          <w:rPr>
            <w:rStyle w:val="afa"/>
          </w:rPr>
          <w:t>https://www.birdreport.cn/</w:t>
        </w:r>
      </w:hyperlink>
      <w:r>
        <w:t xml:space="preserve"> (accessed 16 March 2023).</w:t>
      </w:r>
      <w:bookmarkEnd w:id="271"/>
    </w:p>
    <w:p w:rsidR="008F2D46" w:rsidRDefault="00000000">
      <w:pPr>
        <w:pStyle w:val="EndNoteBibliography"/>
      </w:pPr>
      <w:bookmarkStart w:id="272" w:name="_ENREF_2"/>
      <w:r>
        <w:t xml:space="preserve">DCASE2018. </w:t>
      </w:r>
      <w:hyperlink r:id="rId16" w:history="1">
        <w:r>
          <w:rPr>
            <w:rStyle w:val="afa"/>
          </w:rPr>
          <w:t>https://dcase.community/challenge2018/task-bird-audio-detection</w:t>
        </w:r>
      </w:hyperlink>
      <w:r>
        <w:t xml:space="preserve"> (accessed 21 April 2023).</w:t>
      </w:r>
      <w:bookmarkEnd w:id="272"/>
    </w:p>
    <w:p w:rsidR="008F2D46" w:rsidRDefault="00000000">
      <w:pPr>
        <w:pStyle w:val="EndNoteBibliography"/>
      </w:pPr>
      <w:bookmarkStart w:id="273" w:name="_ENREF_3"/>
      <w:r>
        <w:t xml:space="preserve">Xeno-canto. </w:t>
      </w:r>
      <w:hyperlink r:id="rId17" w:history="1">
        <w:r>
          <w:rPr>
            <w:rStyle w:val="afa"/>
          </w:rPr>
          <w:t>https://xeno-canto.org/</w:t>
        </w:r>
      </w:hyperlink>
      <w:r>
        <w:t xml:space="preserve"> (accessed 6 May 2023).</w:t>
      </w:r>
      <w:bookmarkEnd w:id="273"/>
    </w:p>
    <w:p w:rsidR="008F2D46" w:rsidRDefault="00000000">
      <w:pPr>
        <w:pStyle w:val="EndNoteBibliography"/>
      </w:pPr>
      <w:bookmarkStart w:id="274" w:name="_ENREF_4"/>
      <w:r>
        <w:t xml:space="preserve">Barbaro L, Froidevaux JSP, Valdés-Correcher E, Calatayud F, Tillon L, Sourdril A. 2023. COVID-19 shutdown revealed higher acoustic diversity and vocal activity of flagship birds in old-growth than </w:t>
      </w:r>
      <w:r>
        <w:lastRenderedPageBreak/>
        <w:t xml:space="preserve">in production forests. Science of The Total Environment. 901, 166328. </w:t>
      </w:r>
      <w:hyperlink r:id="rId18" w:history="1">
        <w:r>
          <w:rPr>
            <w:rStyle w:val="afa"/>
          </w:rPr>
          <w:t>https://doi.org/10.1016/j.scitotenv.2023.166328</w:t>
        </w:r>
      </w:hyperlink>
      <w:r>
        <w:t>.</w:t>
      </w:r>
      <w:bookmarkEnd w:id="274"/>
    </w:p>
    <w:p w:rsidR="008F2D46" w:rsidRDefault="00000000">
      <w:pPr>
        <w:pStyle w:val="EndNoteBibliography"/>
      </w:pPr>
      <w:bookmarkStart w:id="275" w:name="_ENREF_5"/>
      <w:r>
        <w:t xml:space="preserve">Brumm H. 2004. The impact of environmental noise on song amplitude in a territorial bird. 73, 434-440. </w:t>
      </w:r>
      <w:hyperlink r:id="rId19" w:history="1">
        <w:r>
          <w:rPr>
            <w:rStyle w:val="afa"/>
          </w:rPr>
          <w:t>https://doi.org/10.1111/j.0021-8790.2004.00814.x</w:t>
        </w:r>
      </w:hyperlink>
      <w:r>
        <w:t>.</w:t>
      </w:r>
      <w:bookmarkEnd w:id="275"/>
    </w:p>
    <w:p w:rsidR="008F2D46" w:rsidRDefault="00000000">
      <w:pPr>
        <w:pStyle w:val="EndNoteBibliography"/>
      </w:pPr>
      <w:bookmarkStart w:id="276" w:name="_ENREF_6"/>
      <w:r>
        <w:t xml:space="preserve">Derryberry EP, Phillips JN, Derryberry GE, Blum MJ, Luther D. 2020. Singing in a silent spring: Birds respond to a half-century soundscape reversion during the COVID-19 shutdown. 370, 575-579. </w:t>
      </w:r>
      <w:hyperlink r:id="rId20" w:history="1">
        <w:r>
          <w:rPr>
            <w:rStyle w:val="afa"/>
          </w:rPr>
          <w:t>https://doi.org/10.1126/science.abd5777</w:t>
        </w:r>
      </w:hyperlink>
      <w:r>
        <w:t>.</w:t>
      </w:r>
      <w:bookmarkEnd w:id="276"/>
    </w:p>
    <w:p w:rsidR="008F2D46" w:rsidRDefault="00000000">
      <w:pPr>
        <w:pStyle w:val="EndNoteBibliography"/>
      </w:pPr>
      <w:bookmarkStart w:id="277" w:name="_ENREF_7"/>
      <w:r>
        <w:t xml:space="preserve">Desplanques B, Thienpondt J, Demuynck K. 2020. ECAPA-TDNN: Emphasized Channel Attention, Propagation and Aggregation in TDNN Based Speaker Verification. Interspeech 2020. 3830-3834. </w:t>
      </w:r>
      <w:hyperlink r:id="rId21" w:history="1">
        <w:r>
          <w:rPr>
            <w:rStyle w:val="afa"/>
          </w:rPr>
          <w:t>https://doi.org/10.21437/Interspeech.2020-2650</w:t>
        </w:r>
      </w:hyperlink>
      <w:r>
        <w:t>.</w:t>
      </w:r>
      <w:bookmarkEnd w:id="277"/>
    </w:p>
    <w:p w:rsidR="008F2D46" w:rsidRDefault="00000000">
      <w:pPr>
        <w:pStyle w:val="EndNoteBibliography"/>
      </w:pPr>
      <w:bookmarkStart w:id="278" w:name="_ENREF_8"/>
      <w:r>
        <w:t>Fernández-Juricic E, Poston R, De Collibus K, Morgan T, Bastain B, Martin C, et al., 2005. Microhabitat selection and singing behavior patterns of male house finches (Carpodacus mexicanus) in urban parks in a heavily urbanized landscape in the Western US. 3, 49-69</w:t>
      </w:r>
      <w:bookmarkEnd w:id="278"/>
    </w:p>
    <w:p w:rsidR="008F2D46" w:rsidRDefault="00000000">
      <w:pPr>
        <w:pStyle w:val="EndNoteBibliography"/>
      </w:pPr>
      <w:bookmarkStart w:id="279" w:name="_ENREF_9"/>
      <w:r>
        <w:rPr>
          <w:rFonts w:hint="eastAsia"/>
        </w:rPr>
        <w:t>Francomano D, Valenzuela AEJ, Gottesman BL, Gonz</w:t>
      </w:r>
      <w:r>
        <w:rPr>
          <w:rFonts w:hint="eastAsia"/>
        </w:rPr>
        <w:t>á</w:t>
      </w:r>
      <w:r>
        <w:rPr>
          <w:rFonts w:hint="eastAsia"/>
        </w:rPr>
        <w:t>lez</w:t>
      </w:r>
      <w:r>
        <w:rPr>
          <w:rFonts w:hint="eastAsia"/>
        </w:rPr>
        <w:t>‐</w:t>
      </w:r>
      <w:r>
        <w:rPr>
          <w:rFonts w:hint="eastAsia"/>
        </w:rPr>
        <w:t>Calder</w:t>
      </w:r>
      <w:r>
        <w:rPr>
          <w:rFonts w:hint="eastAsia"/>
        </w:rPr>
        <w:t>ó</w:t>
      </w:r>
      <w:r>
        <w:rPr>
          <w:rFonts w:hint="eastAsia"/>
        </w:rPr>
        <w:t>n A, Anderson CB, Hardiman BS, et al., 2021. Acoustic monitoring shows invasive beavers Castor canadensis increase patch</w:t>
      </w:r>
      <w:r>
        <w:rPr>
          <w:rFonts w:hint="eastAsia"/>
        </w:rPr>
        <w:t>‐</w:t>
      </w:r>
      <w:r>
        <w:rPr>
          <w:rFonts w:hint="eastAsia"/>
        </w:rPr>
        <w:t xml:space="preserve">level avian diversity in Tierra del Fuego. Journal of Applied Ecology. 58, 2987-2998. </w:t>
      </w:r>
      <w:hyperlink r:id="rId22" w:history="1">
        <w:r>
          <w:rPr>
            <w:rStyle w:val="afa"/>
            <w:rFonts w:hint="eastAsia"/>
          </w:rPr>
          <w:t>https://doi.org/10.1111/1365-2664.13999</w:t>
        </w:r>
      </w:hyperlink>
      <w:r>
        <w:rPr>
          <w:rFonts w:hint="eastAsia"/>
        </w:rPr>
        <w:t>.</w:t>
      </w:r>
      <w:bookmarkEnd w:id="279"/>
    </w:p>
    <w:p w:rsidR="008F2D46" w:rsidRDefault="00000000">
      <w:pPr>
        <w:pStyle w:val="EndNoteBibliography"/>
      </w:pPr>
      <w:bookmarkStart w:id="280" w:name="_ENREF_10"/>
      <w:r>
        <w:t xml:space="preserve">Fuller RA, Warren PH, Gaston KJ. 2007. Daytime noise predicts nocturnal singing in urban robins. Biol Lett. 3, 368-370. </w:t>
      </w:r>
      <w:hyperlink r:id="rId23" w:history="1">
        <w:r>
          <w:rPr>
            <w:rStyle w:val="afa"/>
          </w:rPr>
          <w:t>https://doi.org/10.1098/rsbl.2007.0134</w:t>
        </w:r>
      </w:hyperlink>
      <w:r>
        <w:t>.</w:t>
      </w:r>
      <w:bookmarkEnd w:id="280"/>
    </w:p>
    <w:p w:rsidR="008F2D46" w:rsidRDefault="00000000">
      <w:pPr>
        <w:pStyle w:val="EndNoteBibliography"/>
      </w:pPr>
      <w:bookmarkStart w:id="281" w:name="_ENREF_11"/>
      <w:r>
        <w:t xml:space="preserve">Goyal P, Dollár P, Girshick RB, Noordhuis P, Wesolowski L, Kyrola A, et al., 2017. Accurate, Large Minibatch SGD: Training ImageNet in 1 Hour. CoRR. abs/1706.02677. </w:t>
      </w:r>
      <w:hyperlink r:id="rId24" w:history="1">
        <w:r>
          <w:rPr>
            <w:rStyle w:val="afa"/>
          </w:rPr>
          <w:t>https://doi.org/10.48550/arXiv.1706.02677</w:t>
        </w:r>
      </w:hyperlink>
      <w:r>
        <w:t>.</w:t>
      </w:r>
      <w:bookmarkEnd w:id="281"/>
    </w:p>
    <w:p w:rsidR="008F2D46" w:rsidRDefault="00000000">
      <w:pPr>
        <w:pStyle w:val="EndNoteBibliography"/>
      </w:pPr>
      <w:bookmarkStart w:id="282" w:name="_ENREF_12"/>
      <w:r>
        <w:t xml:space="preserve">Gupta G, Kshirsagar M, Zhong M, Gholami S, Ferres JL. 2021. Comparing recurrent convolutional neural networks for large scale bird species classification. Scientific Reports. 11, 17085. </w:t>
      </w:r>
      <w:hyperlink r:id="rId25" w:history="1">
        <w:r>
          <w:rPr>
            <w:rStyle w:val="afa"/>
          </w:rPr>
          <w:t>https://doi.org/10.1038/s41598-021-96446-w</w:t>
        </w:r>
      </w:hyperlink>
      <w:r>
        <w:t>.</w:t>
      </w:r>
      <w:bookmarkEnd w:id="282"/>
    </w:p>
    <w:p w:rsidR="008F2D46" w:rsidRDefault="00000000">
      <w:pPr>
        <w:pStyle w:val="EndNoteBibliography"/>
      </w:pPr>
      <w:bookmarkStart w:id="283" w:name="_ENREF_13"/>
      <w:r>
        <w:t xml:space="preserve">Han Y, Jiang S-r, Ding PJZR. 2004. Effects of Ambient Noise on the Vocal Frequency of Chinese Bulbuls,Pycnonotus sinensis in Lin'an and Fuyang City. 25, 122-126. </w:t>
      </w:r>
      <w:hyperlink r:id="rId26" w:history="1">
        <w:r>
          <w:rPr>
            <w:rStyle w:val="afa"/>
          </w:rPr>
          <w:t>https://doi.org/10.3321/j.issn:0254-5853.2004.02.006</w:t>
        </w:r>
      </w:hyperlink>
      <w:r>
        <w:t>.</w:t>
      </w:r>
      <w:bookmarkEnd w:id="283"/>
    </w:p>
    <w:p w:rsidR="008F2D46" w:rsidRDefault="00000000">
      <w:pPr>
        <w:pStyle w:val="EndNoteBibliography"/>
      </w:pPr>
      <w:bookmarkStart w:id="284" w:name="_ENREF_14"/>
      <w:r>
        <w:t xml:space="preserve">He T, Zhang Z, Zhang H, Zhang Z, Xie J, Li M. Year. Bag of Tricks for Image Classification with Convolutional Neural Networks. 2019 IEEE/CVF Conference on Computer Vision and Pattern Recognition (CVPR). 558-567. </w:t>
      </w:r>
      <w:hyperlink r:id="rId27" w:history="1">
        <w:r>
          <w:rPr>
            <w:rStyle w:val="afa"/>
          </w:rPr>
          <w:t>https://doi.org/10.1109/CVPR.2019.00065</w:t>
        </w:r>
      </w:hyperlink>
      <w:r>
        <w:t>.</w:t>
      </w:r>
      <w:bookmarkEnd w:id="284"/>
    </w:p>
    <w:p w:rsidR="008F2D46" w:rsidRDefault="00000000">
      <w:pPr>
        <w:pStyle w:val="EndNoteBibliography"/>
      </w:pPr>
      <w:bookmarkStart w:id="285" w:name="_ENREF_15"/>
      <w:r>
        <w:t xml:space="preserve">Hou Y, Yu X, Yang J, Ouyang X, Fan D. 2022. Acoustic Sensor-Based Soundscape Analysis and Acoustic Assessment of Bird Species Richness in Shennongjia National Park, China. 22, 4117. </w:t>
      </w:r>
      <w:hyperlink r:id="rId28" w:history="1">
        <w:r>
          <w:rPr>
            <w:rStyle w:val="afa"/>
          </w:rPr>
          <w:t>https://doi.org/10.3390/s22114117</w:t>
        </w:r>
      </w:hyperlink>
      <w:r>
        <w:t>.</w:t>
      </w:r>
      <w:bookmarkEnd w:id="285"/>
    </w:p>
    <w:p w:rsidR="008F2D46" w:rsidRDefault="00000000">
      <w:pPr>
        <w:pStyle w:val="EndNoteBibliography"/>
      </w:pPr>
      <w:bookmarkStart w:id="286" w:name="_ENREF_16"/>
      <w:r>
        <w:t xml:space="preserve">Hu S, Chu Y, Wen Z, Zhou G, Sun Y, Chen A. 2023. Deep learning bird song recognition based on MFF-ScSEnet. Ecological Indicators. 154, 110844. </w:t>
      </w:r>
      <w:hyperlink r:id="rId29" w:history="1">
        <w:r>
          <w:rPr>
            <w:rStyle w:val="afa"/>
          </w:rPr>
          <w:t>https://doi.org/10.1016/j.ecolind.2023.110844</w:t>
        </w:r>
      </w:hyperlink>
      <w:r>
        <w:t>.</w:t>
      </w:r>
      <w:bookmarkEnd w:id="286"/>
    </w:p>
    <w:p w:rsidR="008F2D46" w:rsidRDefault="00000000">
      <w:pPr>
        <w:pStyle w:val="EndNoteBibliography"/>
      </w:pPr>
      <w:bookmarkStart w:id="287" w:name="_ENREF_17"/>
      <w:r>
        <w:t xml:space="preserve">Hu Y, Cardoso GC. 2010. Which birds adjust the frequency of vocalizations in urban noise? Animal Behaviour. 79, 863-867. </w:t>
      </w:r>
      <w:hyperlink r:id="rId30" w:history="1">
        <w:r>
          <w:rPr>
            <w:rStyle w:val="afa"/>
          </w:rPr>
          <w:t>https://doi.org/10.1016/j.anbehav.2009.12.036</w:t>
        </w:r>
      </w:hyperlink>
      <w:r>
        <w:t>.</w:t>
      </w:r>
      <w:bookmarkEnd w:id="287"/>
    </w:p>
    <w:p w:rsidR="008F2D46" w:rsidRDefault="00000000">
      <w:pPr>
        <w:pStyle w:val="EndNoteBibliography"/>
      </w:pPr>
      <w:bookmarkStart w:id="288" w:name="_ENREF_18"/>
      <w:r>
        <w:t xml:space="preserve">Kovařík P, Pechanec V, Machar I, Harmáček J, Grim T. 2021. Are birds reliable indicators of most valuable natural areas? Evaluation of special protection areas in the context of habitat protection. Ecological Indicators. 132. </w:t>
      </w:r>
      <w:hyperlink r:id="rId31" w:history="1">
        <w:r>
          <w:rPr>
            <w:rStyle w:val="afa"/>
          </w:rPr>
          <w:t>https://doi.org/10.1016/j.ecolind.2021.108298</w:t>
        </w:r>
      </w:hyperlink>
      <w:r>
        <w:t>.</w:t>
      </w:r>
      <w:bookmarkEnd w:id="288"/>
    </w:p>
    <w:p w:rsidR="008F2D46" w:rsidRDefault="00000000">
      <w:pPr>
        <w:pStyle w:val="EndNoteBibliography"/>
      </w:pPr>
      <w:bookmarkStart w:id="289" w:name="_ENREF_19"/>
      <w:r>
        <w:t xml:space="preserve">Liu H, Liu C, Zhao T, Liu Y. 2021. Bird Song Classification Based on Improved Bi-LSTM-DenseNet Network. 152-155. </w:t>
      </w:r>
      <w:hyperlink r:id="rId32" w:history="1">
        <w:r>
          <w:rPr>
            <w:rStyle w:val="afa"/>
          </w:rPr>
          <w:t>https://doi.org/10.1109/RCAE53607.2021.9638962</w:t>
        </w:r>
      </w:hyperlink>
      <w:r>
        <w:t>.</w:t>
      </w:r>
      <w:bookmarkEnd w:id="289"/>
    </w:p>
    <w:p w:rsidR="008F2D46" w:rsidRDefault="00000000">
      <w:pPr>
        <w:pStyle w:val="EndNoteBibliography"/>
      </w:pPr>
      <w:bookmarkStart w:id="290" w:name="_ENREF_20"/>
      <w:r>
        <w:lastRenderedPageBreak/>
        <w:t xml:space="preserve">Ma H, Fan P. 2023. Application, progress, and future perspective of passive acoustic monitoring in terrestrial mammal research. Biodiversity Science. 31. </w:t>
      </w:r>
      <w:hyperlink r:id="rId33" w:history="1">
        <w:r>
          <w:rPr>
            <w:rStyle w:val="afa"/>
          </w:rPr>
          <w:t>https://doi.org/10.17520/biods.2022374</w:t>
        </w:r>
      </w:hyperlink>
      <w:r>
        <w:t>.</w:t>
      </w:r>
      <w:bookmarkEnd w:id="290"/>
    </w:p>
    <w:p w:rsidR="008F2D46" w:rsidRDefault="00000000">
      <w:pPr>
        <w:pStyle w:val="EndNoteBibliography"/>
      </w:pPr>
      <w:bookmarkStart w:id="291" w:name="_ENREF_21"/>
      <w:r>
        <w:t xml:space="preserve">Minor E, Urban D. 2009. Forest bird communities across a gradient of urban development. Urban Ecosystems. 13, 51-71. </w:t>
      </w:r>
      <w:hyperlink r:id="rId34" w:history="1">
        <w:r>
          <w:rPr>
            <w:rStyle w:val="afa"/>
          </w:rPr>
          <w:t>https://doi.org/10.1007/s11252-009-0103-1</w:t>
        </w:r>
      </w:hyperlink>
      <w:r>
        <w:t>.</w:t>
      </w:r>
      <w:bookmarkEnd w:id="291"/>
    </w:p>
    <w:p w:rsidR="008F2D46" w:rsidRDefault="00000000">
      <w:pPr>
        <w:pStyle w:val="EndNoteBibliography"/>
      </w:pPr>
      <w:bookmarkStart w:id="292" w:name="_ENREF_22"/>
      <w:r>
        <w:t xml:space="preserve">Owen KC, Melin AD, Campos FA, Fedigan LM, Gillespie TW, Mennill DJ. 2020. Bioacoustic analyses reveal that bird communities recover with forest succession in tropical dry forests. Avian Conservation and Ecology. 15. </w:t>
      </w:r>
      <w:hyperlink r:id="rId35" w:history="1">
        <w:r>
          <w:rPr>
            <w:rStyle w:val="afa"/>
          </w:rPr>
          <w:t>https://doi.org/10.5751/ace-01615-150125</w:t>
        </w:r>
      </w:hyperlink>
      <w:r>
        <w:t>.</w:t>
      </w:r>
      <w:bookmarkEnd w:id="292"/>
    </w:p>
    <w:p w:rsidR="008F2D46" w:rsidRDefault="00000000">
      <w:pPr>
        <w:pStyle w:val="EndNoteBibliography"/>
      </w:pPr>
      <w:bookmarkStart w:id="293" w:name="_ENREF_23"/>
      <w:r>
        <w:t xml:space="preserve">Park DS, Chan W, Zhang Y, Chiu C-C, Zoph B, Cubuk ED, et al., 2019. SpecAugment: A Simple Data Augmentation Method for Automatic Speech Recognition. Interspeech 2019. 2613-2617. </w:t>
      </w:r>
      <w:hyperlink r:id="rId36" w:history="1">
        <w:r>
          <w:rPr>
            <w:rStyle w:val="afa"/>
          </w:rPr>
          <w:t>https://doi.org/10.21437/Interspeech.2019-2680</w:t>
        </w:r>
      </w:hyperlink>
      <w:r>
        <w:t>.</w:t>
      </w:r>
      <w:bookmarkEnd w:id="293"/>
    </w:p>
    <w:p w:rsidR="008F2D46" w:rsidRDefault="00000000">
      <w:pPr>
        <w:pStyle w:val="EndNoteBibliography"/>
      </w:pPr>
      <w:bookmarkStart w:id="294" w:name="_ENREF_24"/>
      <w:r>
        <w:t xml:space="preserve">Ríos-Chelén AA, Quirós-Guerrero E, Gil D, Macías Garcia C. 2013. Dealing with urban noise: vermilion flycatchers sing longer songs in noisier territories. Behavioral Ecology and Sociobiology. 67, 145-152. </w:t>
      </w:r>
      <w:hyperlink r:id="rId37" w:history="1">
        <w:r>
          <w:rPr>
            <w:rStyle w:val="afa"/>
          </w:rPr>
          <w:t>https://doi.org/10.1007/s00265-012-1434-0</w:t>
        </w:r>
      </w:hyperlink>
      <w:r>
        <w:t>.</w:t>
      </w:r>
      <w:bookmarkEnd w:id="294"/>
    </w:p>
    <w:p w:rsidR="008F2D46" w:rsidRDefault="00000000">
      <w:pPr>
        <w:pStyle w:val="EndNoteBibliography"/>
      </w:pPr>
      <w:bookmarkStart w:id="295" w:name="_ENREF_25"/>
      <w:r>
        <w:t xml:space="preserve">Slabbekoorn H. 2013. Songs of the city: noise-dependent spectral plasticity in the acoustic phenotype of urban birds. Animal Behaviour. 85, 1089-1099. </w:t>
      </w:r>
      <w:hyperlink r:id="rId38" w:history="1">
        <w:r>
          <w:rPr>
            <w:rStyle w:val="afa"/>
          </w:rPr>
          <w:t>https://doi.org/10.1016/j.anbehav.2013.01.021</w:t>
        </w:r>
      </w:hyperlink>
      <w:r>
        <w:t>.</w:t>
      </w:r>
      <w:bookmarkEnd w:id="295"/>
    </w:p>
    <w:p w:rsidR="008F2D46" w:rsidRDefault="00000000">
      <w:pPr>
        <w:pStyle w:val="EndNoteBibliography"/>
      </w:pPr>
      <w:bookmarkStart w:id="296" w:name="_ENREF_26"/>
      <w:r>
        <w:t xml:space="preserve">Slabbekoorn H, Peet M. 2003. Birds sing at a higher pitch in urban noise. Nature. 424, 267-267. </w:t>
      </w:r>
      <w:hyperlink r:id="rId39" w:history="1">
        <w:r>
          <w:rPr>
            <w:rStyle w:val="afa"/>
          </w:rPr>
          <w:t>https://doi.org/10.1038/424267a</w:t>
        </w:r>
      </w:hyperlink>
      <w:r>
        <w:t>.</w:t>
      </w:r>
      <w:bookmarkEnd w:id="296"/>
    </w:p>
    <w:p w:rsidR="008F2D46" w:rsidRDefault="00000000">
      <w:pPr>
        <w:pStyle w:val="EndNoteBibliography"/>
      </w:pPr>
      <w:bookmarkStart w:id="297" w:name="_ENREF_27"/>
      <w:r>
        <w:t xml:space="preserve">Sugai LSM, Silva TSF, Ribeiro JW, Jr, Llusia D. 2018. Terrestrial Passive Acoustic Monitoring: Review and Perspectives. BioScience. 69, 15-25. </w:t>
      </w:r>
      <w:hyperlink r:id="rId40" w:history="1">
        <w:r>
          <w:rPr>
            <w:rStyle w:val="afa"/>
          </w:rPr>
          <w:t>https://doi.org/10.1093/biosci/biy147</w:t>
        </w:r>
      </w:hyperlink>
      <w:r>
        <w:t>.</w:t>
      </w:r>
      <w:bookmarkEnd w:id="297"/>
    </w:p>
    <w:p w:rsidR="008F2D46" w:rsidRDefault="00000000">
      <w:pPr>
        <w:pStyle w:val="EndNoteBibliography"/>
      </w:pPr>
      <w:bookmarkStart w:id="298" w:name="_ENREF_28"/>
      <w:r>
        <w:t xml:space="preserve">Tim S, Marvin T, Timothy QG. 2019. Latent space visualization, characterization, and generation of diverse vocal communication signals. bioRxiv. 870311. </w:t>
      </w:r>
      <w:hyperlink r:id="rId41" w:history="1">
        <w:r>
          <w:rPr>
            <w:rStyle w:val="afa"/>
          </w:rPr>
          <w:t>https://doi.org/10.1101/870311</w:t>
        </w:r>
      </w:hyperlink>
      <w:r>
        <w:t>.</w:t>
      </w:r>
      <w:bookmarkEnd w:id="298"/>
    </w:p>
    <w:p w:rsidR="008F2D46" w:rsidRDefault="00000000">
      <w:pPr>
        <w:pStyle w:val="EndNoteBibliography"/>
      </w:pPr>
      <w:bookmarkStart w:id="299" w:name="_ENREF_29"/>
      <w:r>
        <w:t xml:space="preserve">Wang H, Xu Y, Yu Y, Lin Y, Ran J. 2022. An Efficient Model for a Vast Number of Bird Species Identification Based on Acoustic Features. 12, 2434. </w:t>
      </w:r>
      <w:hyperlink r:id="rId42" w:history="1">
        <w:r>
          <w:rPr>
            <w:rStyle w:val="afa"/>
          </w:rPr>
          <w:t>https://doi.org/10.3390/ani12182434</w:t>
        </w:r>
      </w:hyperlink>
      <w:r>
        <w:t>.</w:t>
      </w:r>
      <w:bookmarkEnd w:id="299"/>
    </w:p>
    <w:p w:rsidR="008F2D46" w:rsidRDefault="00000000">
      <w:pPr>
        <w:pStyle w:val="EndNoteBibliography"/>
      </w:pPr>
      <w:bookmarkStart w:id="300" w:name="_ENREF_30"/>
      <w:r>
        <w:t xml:space="preserve">Wang YW, Wang J, Miao H, Zhang J, Yang Y, Wan D, et al., 2020. Urban Noise Increases the Minimum Frequency of Tree Sparrow (Passer montanus) Songs. 55, 440-448. </w:t>
      </w:r>
      <w:hyperlink r:id="rId43" w:history="1">
        <w:r>
          <w:rPr>
            <w:rStyle w:val="afa"/>
          </w:rPr>
          <w:t>https://doi.org/10.13859/j.cjz.202004004</w:t>
        </w:r>
      </w:hyperlink>
      <w:r>
        <w:t>.</w:t>
      </w:r>
      <w:bookmarkEnd w:id="300"/>
    </w:p>
    <w:p w:rsidR="008F2D46" w:rsidRDefault="00000000">
      <w:pPr>
        <w:pStyle w:val="EndNoteBibliography"/>
      </w:pPr>
      <w:bookmarkStart w:id="301" w:name="_ENREF_31"/>
      <w:r>
        <w:t xml:space="preserve">Wood WE, Yezerinac SM. 2006. Song Sparrow (Melospiza Melodia) Song Varies with Urban Noise. The Auk. 123, 650-659. </w:t>
      </w:r>
      <w:hyperlink r:id="rId44" w:history="1">
        <w:r>
          <w:rPr>
            <w:rStyle w:val="afa"/>
          </w:rPr>
          <w:t>https://doi.org/10.1093/auk/123.3.650</w:t>
        </w:r>
      </w:hyperlink>
      <w:r>
        <w:t>.</w:t>
      </w:r>
      <w:bookmarkEnd w:id="301"/>
    </w:p>
    <w:p w:rsidR="008F2D46" w:rsidRDefault="00000000">
      <w:pPr>
        <w:pStyle w:val="EndNoteBibliography"/>
      </w:pPr>
      <w:bookmarkStart w:id="302" w:name="_ENREF_32"/>
      <w:r>
        <w:t xml:space="preserve">Yoo S, Kim H-N, Lee J-W, Yoo J-C. 2020. Seasonal and diurnal patterns of population vocal activity in avian brood parasites. 162, 1001-1011. </w:t>
      </w:r>
      <w:hyperlink r:id="rId45" w:history="1">
        <w:r>
          <w:rPr>
            <w:rStyle w:val="afa"/>
          </w:rPr>
          <w:t>https://doi.org/10.1111/ibi.12741</w:t>
        </w:r>
      </w:hyperlink>
      <w:r>
        <w:t>.</w:t>
      </w:r>
      <w:bookmarkEnd w:id="302"/>
    </w:p>
    <w:p w:rsidR="008F2D46" w:rsidRDefault="00000000">
      <w:pPr>
        <w:pStyle w:val="EndNoteBibliography"/>
      </w:pPr>
      <w:bookmarkStart w:id="303" w:name="_ENREF_33"/>
      <w:r>
        <w:t xml:space="preserve">Zhuofan Xie DL, Haixin Sun, Anmin Zhang. 2023. Deep learning techniques for bird chirp recognition task. 31, 22308-. </w:t>
      </w:r>
      <w:hyperlink r:id="rId46" w:history="1">
        <w:r>
          <w:rPr>
            <w:rStyle w:val="afa"/>
          </w:rPr>
          <w:t>https://doi.org/10.17520/biods.2022308</w:t>
        </w:r>
      </w:hyperlink>
      <w:r>
        <w:t>.</w:t>
      </w:r>
      <w:bookmarkEnd w:id="303"/>
    </w:p>
    <w:p w:rsidR="0043456C" w:rsidRDefault="00000000" w:rsidP="009D6DC8">
      <w:pPr>
        <w:ind w:firstLine="0"/>
        <w:rPr>
          <w:ins w:id="304" w:author="a" w:date="2025-03-14T10:00:00Z" w16du:dateUtc="2025-03-14T02:00:00Z"/>
        </w:rPr>
      </w:pPr>
      <w:r>
        <w:fldChar w:fldCharType="end"/>
      </w:r>
    </w:p>
    <w:p w:rsidR="00277859" w:rsidRDefault="00277859" w:rsidP="009D6DC8">
      <w:pPr>
        <w:ind w:firstLine="0"/>
        <w:rPr>
          <w:ins w:id="305" w:author="a" w:date="2025-03-14T10:00:00Z" w16du:dateUtc="2025-03-14T02:00:00Z"/>
        </w:rPr>
      </w:pPr>
      <w:ins w:id="306" w:author="a" w:date="2025-03-14T10:00:00Z" w16du:dateUtc="2025-03-14T02:00:00Z">
        <w:r>
          <w:rPr>
            <w:rFonts w:ascii="宋体" w:hAnsi="宋体" w:hint="eastAsia"/>
            <w:sz w:val="24"/>
            <w:szCs w:val="24"/>
          </w:rPr>
          <w:t>GMM通过最大似然估计或期望最大化算法来估计参数</w:t>
        </w:r>
      </w:ins>
      <m:oMath>
        <m:r>
          <w:ins w:id="307" w:author="a" w:date="2025-03-14T10:00:00Z" w16du:dateUtc="2025-03-14T02:00:00Z">
            <w:rPr>
              <w:rFonts w:ascii="Cambria Math" w:hAnsi="Cambria Math"/>
              <w:sz w:val="24"/>
              <w:szCs w:val="24"/>
            </w:rPr>
            <m:t xml:space="preserve"> λ=</m:t>
          </w:ins>
        </m:r>
        <m:r>
          <w:ins w:id="308" w:author="a" w:date="2025-03-14T10:00:00Z" w16du:dateUtc="2025-03-14T02:00:00Z">
            <w:rPr>
              <w:rFonts w:ascii="Cambria Math" w:hAnsi="Cambria Math" w:hint="eastAsia"/>
              <w:sz w:val="24"/>
              <w:szCs w:val="24"/>
            </w:rPr>
            <m:t>{</m:t>
          </w:ins>
        </m:r>
        <m:sSub>
          <m:sSubPr>
            <m:ctrlPr>
              <w:ins w:id="309" w:author="a" w:date="2025-03-14T10:00:00Z" w16du:dateUtc="2025-03-14T02:00:00Z">
                <w:rPr>
                  <w:rFonts w:ascii="Cambria Math" w:hAnsi="Cambria Math"/>
                  <w:sz w:val="24"/>
                  <w:szCs w:val="24"/>
                </w:rPr>
              </w:ins>
            </m:ctrlPr>
          </m:sSubPr>
          <m:e>
            <m:r>
              <w:ins w:id="310" w:author="a" w:date="2025-03-14T10:00:00Z" w16du:dateUtc="2025-03-14T02:00:00Z">
                <w:rPr>
                  <w:rFonts w:ascii="Cambria Math" w:hAnsi="Cambria Math"/>
                  <w:sz w:val="24"/>
                  <w:szCs w:val="24"/>
                </w:rPr>
                <m:t>w</m:t>
              </w:ins>
            </m:r>
          </m:e>
          <m:sub>
            <m:r>
              <w:ins w:id="311" w:author="a" w:date="2025-03-14T10:00:00Z" w16du:dateUtc="2025-03-14T02:00:00Z">
                <w:rPr>
                  <w:rFonts w:ascii="Cambria Math" w:hAnsi="Cambria Math"/>
                  <w:sz w:val="24"/>
                  <w:szCs w:val="24"/>
                </w:rPr>
                <m:t>i</m:t>
              </w:ins>
            </m:r>
          </m:sub>
        </m:sSub>
        <m:r>
          <w:ins w:id="312" w:author="a" w:date="2025-03-14T10:00:00Z" w16du:dateUtc="2025-03-14T02:00:00Z">
            <m:rPr>
              <m:sty m:val="p"/>
            </m:rPr>
            <w:rPr>
              <w:rFonts w:ascii="Cambria Math" w:hAnsi="Cambria Math" w:hint="eastAsia"/>
              <w:sz w:val="24"/>
              <w:szCs w:val="24"/>
            </w:rPr>
            <m:t>，</m:t>
          </w:ins>
        </m:r>
        <m:sSub>
          <m:sSubPr>
            <m:ctrlPr>
              <w:ins w:id="313" w:author="a" w:date="2025-03-14T10:00:00Z" w16du:dateUtc="2025-03-14T02:00:00Z">
                <w:rPr>
                  <w:rFonts w:ascii="Cambria Math" w:hAnsi="Cambria Math"/>
                  <w:sz w:val="24"/>
                  <w:szCs w:val="24"/>
                </w:rPr>
              </w:ins>
            </m:ctrlPr>
          </m:sSubPr>
          <m:e>
            <m:r>
              <w:ins w:id="314" w:author="a" w:date="2025-03-14T10:00:00Z" w16du:dateUtc="2025-03-14T02:00:00Z">
                <w:rPr>
                  <w:rFonts w:ascii="Cambria Math" w:hAnsi="Cambria Math"/>
                  <w:sz w:val="24"/>
                  <w:szCs w:val="24"/>
                </w:rPr>
                <m:t>μ</m:t>
              </w:ins>
            </m:r>
          </m:e>
          <m:sub>
            <m:r>
              <w:ins w:id="315" w:author="a" w:date="2025-03-14T10:00:00Z" w16du:dateUtc="2025-03-14T02:00:00Z">
                <w:rPr>
                  <w:rFonts w:ascii="Cambria Math" w:hAnsi="Cambria Math"/>
                  <w:sz w:val="24"/>
                  <w:szCs w:val="24"/>
                </w:rPr>
                <m:t>i</m:t>
              </w:ins>
            </m:r>
          </m:sub>
        </m:sSub>
        <m:r>
          <w:ins w:id="316" w:author="a" w:date="2025-03-14T10:00:00Z" w16du:dateUtc="2025-03-14T02:00:00Z">
            <m:rPr>
              <m:sty m:val="p"/>
            </m:rPr>
            <w:rPr>
              <w:rFonts w:ascii="Cambria Math" w:hAnsi="Cambria Math" w:hint="eastAsia"/>
              <w:sz w:val="24"/>
              <w:szCs w:val="24"/>
            </w:rPr>
            <m:t>，</m:t>
          </w:ins>
        </m:r>
        <m:sSub>
          <m:sSubPr>
            <m:ctrlPr>
              <w:ins w:id="317" w:author="a" w:date="2025-03-14T10:00:00Z" w16du:dateUtc="2025-03-14T02:00:00Z">
                <w:rPr>
                  <w:rFonts w:ascii="Cambria Math" w:hAnsi="Cambria Math"/>
                  <w:sz w:val="24"/>
                  <w:szCs w:val="24"/>
                </w:rPr>
              </w:ins>
            </m:ctrlPr>
          </m:sSubPr>
          <m:e>
            <m:r>
              <w:ins w:id="318" w:author="a" w:date="2025-03-14T10:00:00Z" w16du:dateUtc="2025-03-14T02:00:00Z">
                <m:rPr>
                  <m:sty m:val="p"/>
                </m:rPr>
                <w:rPr>
                  <w:rFonts w:ascii="Cambria Math" w:hAnsi="Cambria Math"/>
                  <w:sz w:val="24"/>
                  <w:szCs w:val="24"/>
                </w:rPr>
                <m:t>Σ</m:t>
              </w:ins>
            </m:r>
          </m:e>
          <m:sub>
            <m:r>
              <w:ins w:id="319" w:author="a" w:date="2025-03-14T10:00:00Z" w16du:dateUtc="2025-03-14T02:00:00Z">
                <w:rPr>
                  <w:rFonts w:ascii="Cambria Math" w:hAnsi="Cambria Math"/>
                  <w:sz w:val="24"/>
                  <w:szCs w:val="24"/>
                </w:rPr>
                <m:t>i</m:t>
              </w:ins>
            </m:r>
          </m:sub>
        </m:sSub>
        <m:r>
          <w:ins w:id="320" w:author="a" w:date="2025-03-14T10:00:00Z" w16du:dateUtc="2025-03-14T02:00:00Z">
            <w:rPr>
              <w:rFonts w:ascii="Cambria Math" w:hAnsi="Cambria Math" w:hint="eastAsia"/>
              <w:sz w:val="24"/>
              <w:szCs w:val="24"/>
            </w:rPr>
            <m:t>}</m:t>
          </w:ins>
        </m:r>
      </m:oMath>
      <w:ins w:id="321" w:author="a" w:date="2025-03-14T10:00:00Z" w16du:dateUtc="2025-03-14T02:00:00Z">
        <w:r>
          <w:rPr>
            <w:rFonts w:ascii="宋体" w:hAnsi="宋体" w:hint="eastAsia"/>
            <w:sz w:val="24"/>
            <w:szCs w:val="24"/>
          </w:rPr>
          <w:t>，使得模型最优地拟合输入数据的分布。在推理阶段，给定一个新的音频片段，GMM计算其在不同类别的概率分布，并选择概率最大的类别作为分类结果。GMM优势在于 适用于建模复杂的音频信号分布，并且计算效率较高。然而，它的主要局限性在于假设数据服从高斯分布，而实际鸟鸣信号可能具有更复杂的分布。</w:t>
        </w:r>
      </w:ins>
    </w:p>
    <w:p w:rsidR="00277859" w:rsidRDefault="00277859" w:rsidP="009D6DC8">
      <w:pPr>
        <w:ind w:firstLine="0"/>
        <w:rPr>
          <w:rFonts w:hint="eastAsia"/>
        </w:rPr>
      </w:pPr>
    </w:p>
    <w:sectPr w:rsidR="0027785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B4A25" w:rsidRDefault="001B4A25"/>
  </w:endnote>
  <w:endnote w:type="continuationSeparator" w:id="0">
    <w:p w:rsidR="001B4A25" w:rsidRDefault="001B4A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B4A25" w:rsidRDefault="001B4A25"/>
  </w:footnote>
  <w:footnote w:type="continuationSeparator" w:id="0">
    <w:p w:rsidR="001B4A25" w:rsidRDefault="001B4A2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FFFFFF89"/>
    <w:lvl w:ilvl="0">
      <w:start w:val="1"/>
      <w:numFmt w:val="bullet"/>
      <w:pStyle w:val="a"/>
      <w:lvlText w:val=""/>
      <w:lvlJc w:val="left"/>
      <w:pPr>
        <w:tabs>
          <w:tab w:val="left" w:pos="360"/>
        </w:tabs>
        <w:ind w:left="360" w:hangingChars="200" w:hanging="360"/>
      </w:pPr>
      <w:rPr>
        <w:rFonts w:ascii="Wingdings" w:hAnsi="Wingdings" w:hint="default"/>
      </w:rPr>
    </w:lvl>
  </w:abstractNum>
  <w:abstractNum w:abstractNumId="1" w15:restartNumberingAfterBreak="0">
    <w:nsid w:val="207E3356"/>
    <w:multiLevelType w:val="multilevel"/>
    <w:tmpl w:val="207E3356"/>
    <w:lvl w:ilvl="0">
      <w:start w:val="1"/>
      <w:numFmt w:val="bullet"/>
      <w:pStyle w:val="a0"/>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num w:numId="1" w16cid:durableId="469178227">
    <w:abstractNumId w:val="0"/>
  </w:num>
  <w:num w:numId="2" w16cid:durableId="83087657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icrosoft 帐户">
    <w15:presenceInfo w15:providerId="None" w15:userId="Microsoft 帐户"/>
  </w15:person>
  <w15:person w15:author="a">
    <w15:presenceInfo w15:providerId="None" w15:userId="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clean"/>
  <w:trackRevisions/>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jE1MWFhZjQ1MjI1YmI5MjgwNTc5NDU2Y2Q0MTFiZWYifQ=="/>
    <w:docVar w:name="EN.InstantFormat" w:val="&lt;ENInstantFormat&gt;&lt;Enabled&gt;1&lt;/Enabled&gt;&lt;ScanUnformatted&gt;1&lt;/ScanUnformatted&gt;&lt;ScanChanges&gt;1&lt;/ScanChanges&gt;&lt;Suspended&gt;0&lt;/Suspended&gt;&lt;/ENInstantFormat&gt;"/>
    <w:docVar w:name="EN.Layout" w:val="&lt;ENLayout&gt;&lt;Style&gt;Science Total Environ 复制&lt;/Style&gt;&lt;LeftDelim&gt;{&lt;/LeftDelim&gt;&lt;RightDelim&gt;}&lt;/RightDelim&gt;&lt;FontName&gt;Times New Roman&lt;/FontName&gt;&lt;FontSize&gt;10&lt;/FontSize&gt;&lt;ReflistTitle&gt;&lt;/ReflistTitle&gt;&lt;StartingRefnum&gt;1&lt;/StartingRefnum&gt;&lt;FirstLineIndent&gt;0&lt;/FirstLineIndent&gt;&lt;HangingIndent&gt;396&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vadpv9w5usxasbesva9p5wf0xds9zt2evsat&quot;&gt;我的EndNote库&lt;record-ids&gt;&lt;item&gt;21&lt;/item&gt;&lt;item&gt;22&lt;/item&gt;&lt;item&gt;27&lt;/item&gt;&lt;item&gt;33&lt;/item&gt;&lt;item&gt;47&lt;/item&gt;&lt;item&gt;66&lt;/item&gt;&lt;item&gt;68&lt;/item&gt;&lt;item&gt;69&lt;/item&gt;&lt;item&gt;70&lt;/item&gt;&lt;item&gt;71&lt;/item&gt;&lt;item&gt;72&lt;/item&gt;&lt;item&gt;77&lt;/item&gt;&lt;item&gt;78&lt;/item&gt;&lt;item&gt;79&lt;/item&gt;&lt;item&gt;81&lt;/item&gt;&lt;item&gt;84&lt;/item&gt;&lt;item&gt;85&lt;/item&gt;&lt;item&gt;86&lt;/item&gt;&lt;item&gt;88&lt;/item&gt;&lt;item&gt;90&lt;/item&gt;&lt;item&gt;92&lt;/item&gt;&lt;item&gt;93&lt;/item&gt;&lt;item&gt;94&lt;/item&gt;&lt;item&gt;96&lt;/item&gt;&lt;item&gt;97&lt;/item&gt;&lt;item&gt;98&lt;/item&gt;&lt;item&gt;99&lt;/item&gt;&lt;item&gt;100&lt;/item&gt;&lt;item&gt;103&lt;/item&gt;&lt;item&gt;106&lt;/item&gt;&lt;item&gt;108&lt;/item&gt;&lt;item&gt;109&lt;/item&gt;&lt;item&gt;110&lt;/item&gt;&lt;/record-ids&gt;&lt;/item&gt;&lt;/Libraries&gt;"/>
  </w:docVars>
  <w:rsids>
    <w:rsidRoot w:val="0056560A"/>
    <w:rsid w:val="00001A08"/>
    <w:rsid w:val="00001B37"/>
    <w:rsid w:val="00002637"/>
    <w:rsid w:val="00002D2F"/>
    <w:rsid w:val="000033AA"/>
    <w:rsid w:val="0000669C"/>
    <w:rsid w:val="00007CA0"/>
    <w:rsid w:val="0001048D"/>
    <w:rsid w:val="00010DFC"/>
    <w:rsid w:val="0001337B"/>
    <w:rsid w:val="000145BE"/>
    <w:rsid w:val="00015E5D"/>
    <w:rsid w:val="00016C33"/>
    <w:rsid w:val="00017A41"/>
    <w:rsid w:val="00020092"/>
    <w:rsid w:val="000205AE"/>
    <w:rsid w:val="00022870"/>
    <w:rsid w:val="000238F6"/>
    <w:rsid w:val="00023C19"/>
    <w:rsid w:val="000246E8"/>
    <w:rsid w:val="00024D32"/>
    <w:rsid w:val="00025267"/>
    <w:rsid w:val="000267C0"/>
    <w:rsid w:val="00026F07"/>
    <w:rsid w:val="00027047"/>
    <w:rsid w:val="00030E2D"/>
    <w:rsid w:val="000341FC"/>
    <w:rsid w:val="00034BF3"/>
    <w:rsid w:val="00034C1B"/>
    <w:rsid w:val="0003512F"/>
    <w:rsid w:val="000355EB"/>
    <w:rsid w:val="000370C7"/>
    <w:rsid w:val="0004091F"/>
    <w:rsid w:val="0004094A"/>
    <w:rsid w:val="00041156"/>
    <w:rsid w:val="00042A81"/>
    <w:rsid w:val="00044CAE"/>
    <w:rsid w:val="0004594E"/>
    <w:rsid w:val="00045E61"/>
    <w:rsid w:val="00050E26"/>
    <w:rsid w:val="00052215"/>
    <w:rsid w:val="000538AC"/>
    <w:rsid w:val="000538E5"/>
    <w:rsid w:val="00054185"/>
    <w:rsid w:val="000546CE"/>
    <w:rsid w:val="00055D55"/>
    <w:rsid w:val="0006194F"/>
    <w:rsid w:val="0006363B"/>
    <w:rsid w:val="00063DB6"/>
    <w:rsid w:val="00064374"/>
    <w:rsid w:val="00066D5B"/>
    <w:rsid w:val="00067D22"/>
    <w:rsid w:val="00070048"/>
    <w:rsid w:val="00070829"/>
    <w:rsid w:val="00070F56"/>
    <w:rsid w:val="00071033"/>
    <w:rsid w:val="0007228C"/>
    <w:rsid w:val="00074682"/>
    <w:rsid w:val="00075834"/>
    <w:rsid w:val="000779F6"/>
    <w:rsid w:val="00077C7B"/>
    <w:rsid w:val="000805BA"/>
    <w:rsid w:val="00081C49"/>
    <w:rsid w:val="00082A71"/>
    <w:rsid w:val="00083EDE"/>
    <w:rsid w:val="00086F87"/>
    <w:rsid w:val="00092451"/>
    <w:rsid w:val="0009264D"/>
    <w:rsid w:val="000950BF"/>
    <w:rsid w:val="0009769E"/>
    <w:rsid w:val="000A29CA"/>
    <w:rsid w:val="000A56C8"/>
    <w:rsid w:val="000B01F5"/>
    <w:rsid w:val="000B18CB"/>
    <w:rsid w:val="000B40EC"/>
    <w:rsid w:val="000B45CC"/>
    <w:rsid w:val="000C085C"/>
    <w:rsid w:val="000C4E2E"/>
    <w:rsid w:val="000C6455"/>
    <w:rsid w:val="000D171C"/>
    <w:rsid w:val="000D3926"/>
    <w:rsid w:val="000D52A9"/>
    <w:rsid w:val="000D629F"/>
    <w:rsid w:val="000D694F"/>
    <w:rsid w:val="000E1B9A"/>
    <w:rsid w:val="000E20F8"/>
    <w:rsid w:val="000E4C57"/>
    <w:rsid w:val="000F17F6"/>
    <w:rsid w:val="000F4211"/>
    <w:rsid w:val="000F673A"/>
    <w:rsid w:val="0010391A"/>
    <w:rsid w:val="00103BBB"/>
    <w:rsid w:val="0010753C"/>
    <w:rsid w:val="001104CD"/>
    <w:rsid w:val="001125AF"/>
    <w:rsid w:val="00112D75"/>
    <w:rsid w:val="0011323A"/>
    <w:rsid w:val="001132E6"/>
    <w:rsid w:val="00114219"/>
    <w:rsid w:val="00122276"/>
    <w:rsid w:val="00122D1F"/>
    <w:rsid w:val="0012302D"/>
    <w:rsid w:val="00123359"/>
    <w:rsid w:val="0012351B"/>
    <w:rsid w:val="001238C2"/>
    <w:rsid w:val="00124C06"/>
    <w:rsid w:val="00126AF2"/>
    <w:rsid w:val="00127598"/>
    <w:rsid w:val="001302DE"/>
    <w:rsid w:val="00130D65"/>
    <w:rsid w:val="00131920"/>
    <w:rsid w:val="00132336"/>
    <w:rsid w:val="00132C65"/>
    <w:rsid w:val="001339FE"/>
    <w:rsid w:val="00135CC4"/>
    <w:rsid w:val="00135CE2"/>
    <w:rsid w:val="00136FA7"/>
    <w:rsid w:val="0013720D"/>
    <w:rsid w:val="00140A48"/>
    <w:rsid w:val="00141030"/>
    <w:rsid w:val="0014108B"/>
    <w:rsid w:val="0014189D"/>
    <w:rsid w:val="001431F0"/>
    <w:rsid w:val="00143B71"/>
    <w:rsid w:val="00146478"/>
    <w:rsid w:val="00154B43"/>
    <w:rsid w:val="00154B54"/>
    <w:rsid w:val="00155B09"/>
    <w:rsid w:val="0015673A"/>
    <w:rsid w:val="0015679C"/>
    <w:rsid w:val="00156AF3"/>
    <w:rsid w:val="001607C3"/>
    <w:rsid w:val="001611AF"/>
    <w:rsid w:val="00162337"/>
    <w:rsid w:val="00162EFC"/>
    <w:rsid w:val="00163AA6"/>
    <w:rsid w:val="001669F0"/>
    <w:rsid w:val="00171334"/>
    <w:rsid w:val="0017190E"/>
    <w:rsid w:val="0017354E"/>
    <w:rsid w:val="001764CD"/>
    <w:rsid w:val="00181B68"/>
    <w:rsid w:val="001824E5"/>
    <w:rsid w:val="00183E12"/>
    <w:rsid w:val="00190679"/>
    <w:rsid w:val="001916AF"/>
    <w:rsid w:val="001961D4"/>
    <w:rsid w:val="00197A3A"/>
    <w:rsid w:val="001A17A9"/>
    <w:rsid w:val="001A3DED"/>
    <w:rsid w:val="001A643B"/>
    <w:rsid w:val="001A7C5B"/>
    <w:rsid w:val="001B0AE3"/>
    <w:rsid w:val="001B2D52"/>
    <w:rsid w:val="001B49DD"/>
    <w:rsid w:val="001B4A0A"/>
    <w:rsid w:val="001B4A25"/>
    <w:rsid w:val="001B6200"/>
    <w:rsid w:val="001B76EF"/>
    <w:rsid w:val="001C056E"/>
    <w:rsid w:val="001C0B4B"/>
    <w:rsid w:val="001C2630"/>
    <w:rsid w:val="001C2913"/>
    <w:rsid w:val="001C2CBA"/>
    <w:rsid w:val="001C4561"/>
    <w:rsid w:val="001C55E2"/>
    <w:rsid w:val="001C5817"/>
    <w:rsid w:val="001C6E67"/>
    <w:rsid w:val="001C76AD"/>
    <w:rsid w:val="001C7EBE"/>
    <w:rsid w:val="001D226B"/>
    <w:rsid w:val="001D628E"/>
    <w:rsid w:val="001D659D"/>
    <w:rsid w:val="001D6C66"/>
    <w:rsid w:val="001E0566"/>
    <w:rsid w:val="001E4FCA"/>
    <w:rsid w:val="001E52D7"/>
    <w:rsid w:val="001E5ACE"/>
    <w:rsid w:val="001F0789"/>
    <w:rsid w:val="001F3B48"/>
    <w:rsid w:val="001F3B4F"/>
    <w:rsid w:val="001F3F0A"/>
    <w:rsid w:val="001F42A3"/>
    <w:rsid w:val="001F50D1"/>
    <w:rsid w:val="001F5E02"/>
    <w:rsid w:val="001F6EE4"/>
    <w:rsid w:val="00202953"/>
    <w:rsid w:val="00202EF9"/>
    <w:rsid w:val="00204F7C"/>
    <w:rsid w:val="00205E28"/>
    <w:rsid w:val="00206F78"/>
    <w:rsid w:val="002078EB"/>
    <w:rsid w:val="00211589"/>
    <w:rsid w:val="0021399A"/>
    <w:rsid w:val="00220CE7"/>
    <w:rsid w:val="00221535"/>
    <w:rsid w:val="00221D85"/>
    <w:rsid w:val="00223B6D"/>
    <w:rsid w:val="002245E1"/>
    <w:rsid w:val="00227616"/>
    <w:rsid w:val="002302A4"/>
    <w:rsid w:val="00231653"/>
    <w:rsid w:val="002338D8"/>
    <w:rsid w:val="002342A3"/>
    <w:rsid w:val="0023442A"/>
    <w:rsid w:val="00234617"/>
    <w:rsid w:val="00237EBC"/>
    <w:rsid w:val="00240264"/>
    <w:rsid w:val="00240535"/>
    <w:rsid w:val="0024254A"/>
    <w:rsid w:val="00242BFE"/>
    <w:rsid w:val="0024519E"/>
    <w:rsid w:val="00250E02"/>
    <w:rsid w:val="00253453"/>
    <w:rsid w:val="0025488F"/>
    <w:rsid w:val="0025679E"/>
    <w:rsid w:val="00256855"/>
    <w:rsid w:val="00260897"/>
    <w:rsid w:val="00260DF3"/>
    <w:rsid w:val="00262664"/>
    <w:rsid w:val="00264AC6"/>
    <w:rsid w:val="0026776D"/>
    <w:rsid w:val="002729F9"/>
    <w:rsid w:val="00273D2A"/>
    <w:rsid w:val="00273DDF"/>
    <w:rsid w:val="00273FBD"/>
    <w:rsid w:val="00275E0B"/>
    <w:rsid w:val="00277859"/>
    <w:rsid w:val="00281CC8"/>
    <w:rsid w:val="00281E5E"/>
    <w:rsid w:val="0028321D"/>
    <w:rsid w:val="002854C7"/>
    <w:rsid w:val="002859DC"/>
    <w:rsid w:val="002901D2"/>
    <w:rsid w:val="002919FA"/>
    <w:rsid w:val="00292E58"/>
    <w:rsid w:val="002932B5"/>
    <w:rsid w:val="00293357"/>
    <w:rsid w:val="00293B1A"/>
    <w:rsid w:val="00294E58"/>
    <w:rsid w:val="00295447"/>
    <w:rsid w:val="002A0A91"/>
    <w:rsid w:val="002A2D73"/>
    <w:rsid w:val="002A36B1"/>
    <w:rsid w:val="002A4816"/>
    <w:rsid w:val="002A58F2"/>
    <w:rsid w:val="002A58F7"/>
    <w:rsid w:val="002A5BFA"/>
    <w:rsid w:val="002B131F"/>
    <w:rsid w:val="002B1DE8"/>
    <w:rsid w:val="002B20A4"/>
    <w:rsid w:val="002B4088"/>
    <w:rsid w:val="002B4BEC"/>
    <w:rsid w:val="002B79F3"/>
    <w:rsid w:val="002B7AAA"/>
    <w:rsid w:val="002C2551"/>
    <w:rsid w:val="002C35EA"/>
    <w:rsid w:val="002C5881"/>
    <w:rsid w:val="002C5E0E"/>
    <w:rsid w:val="002C6CAD"/>
    <w:rsid w:val="002C771E"/>
    <w:rsid w:val="002C7D7E"/>
    <w:rsid w:val="002D06DC"/>
    <w:rsid w:val="002D3282"/>
    <w:rsid w:val="002D34C3"/>
    <w:rsid w:val="002D7609"/>
    <w:rsid w:val="002E0C67"/>
    <w:rsid w:val="002E165C"/>
    <w:rsid w:val="002E1E5F"/>
    <w:rsid w:val="002E41D5"/>
    <w:rsid w:val="002F1463"/>
    <w:rsid w:val="002F26FC"/>
    <w:rsid w:val="002F44F0"/>
    <w:rsid w:val="002F5524"/>
    <w:rsid w:val="002F55BB"/>
    <w:rsid w:val="002F5D73"/>
    <w:rsid w:val="002F65E6"/>
    <w:rsid w:val="002F7D10"/>
    <w:rsid w:val="003011C6"/>
    <w:rsid w:val="00301835"/>
    <w:rsid w:val="00302895"/>
    <w:rsid w:val="003056F2"/>
    <w:rsid w:val="00306AC8"/>
    <w:rsid w:val="00306EAD"/>
    <w:rsid w:val="00306FC0"/>
    <w:rsid w:val="003072E0"/>
    <w:rsid w:val="0031094B"/>
    <w:rsid w:val="00310E71"/>
    <w:rsid w:val="00311997"/>
    <w:rsid w:val="00311C31"/>
    <w:rsid w:val="003236EC"/>
    <w:rsid w:val="00325239"/>
    <w:rsid w:val="0032573E"/>
    <w:rsid w:val="00326625"/>
    <w:rsid w:val="003304A5"/>
    <w:rsid w:val="00330EEF"/>
    <w:rsid w:val="0033313F"/>
    <w:rsid w:val="00333E54"/>
    <w:rsid w:val="003414D9"/>
    <w:rsid w:val="003424EA"/>
    <w:rsid w:val="00343692"/>
    <w:rsid w:val="00343DD1"/>
    <w:rsid w:val="00343EF6"/>
    <w:rsid w:val="00346E8A"/>
    <w:rsid w:val="00347AEE"/>
    <w:rsid w:val="003525AB"/>
    <w:rsid w:val="00354277"/>
    <w:rsid w:val="00355613"/>
    <w:rsid w:val="00355A70"/>
    <w:rsid w:val="00355FD5"/>
    <w:rsid w:val="00356752"/>
    <w:rsid w:val="00356EB6"/>
    <w:rsid w:val="00357764"/>
    <w:rsid w:val="00357E59"/>
    <w:rsid w:val="0036021C"/>
    <w:rsid w:val="00361252"/>
    <w:rsid w:val="003639E2"/>
    <w:rsid w:val="00363DC5"/>
    <w:rsid w:val="00364298"/>
    <w:rsid w:val="00364FF0"/>
    <w:rsid w:val="00365039"/>
    <w:rsid w:val="00367068"/>
    <w:rsid w:val="003673C8"/>
    <w:rsid w:val="0037024F"/>
    <w:rsid w:val="00370B48"/>
    <w:rsid w:val="00371CD9"/>
    <w:rsid w:val="003730E5"/>
    <w:rsid w:val="003735D6"/>
    <w:rsid w:val="00375C1E"/>
    <w:rsid w:val="003812B0"/>
    <w:rsid w:val="00384621"/>
    <w:rsid w:val="003858EF"/>
    <w:rsid w:val="00385E06"/>
    <w:rsid w:val="003874EE"/>
    <w:rsid w:val="00387C8C"/>
    <w:rsid w:val="00390F68"/>
    <w:rsid w:val="00392FEA"/>
    <w:rsid w:val="003939E3"/>
    <w:rsid w:val="0039427B"/>
    <w:rsid w:val="0039429E"/>
    <w:rsid w:val="00395C0A"/>
    <w:rsid w:val="00397B48"/>
    <w:rsid w:val="00397FEB"/>
    <w:rsid w:val="003A3BD1"/>
    <w:rsid w:val="003A4C8D"/>
    <w:rsid w:val="003A5A8F"/>
    <w:rsid w:val="003B09FD"/>
    <w:rsid w:val="003B0E03"/>
    <w:rsid w:val="003B31CE"/>
    <w:rsid w:val="003B3287"/>
    <w:rsid w:val="003B3CDE"/>
    <w:rsid w:val="003B498E"/>
    <w:rsid w:val="003B536A"/>
    <w:rsid w:val="003B633C"/>
    <w:rsid w:val="003B683F"/>
    <w:rsid w:val="003B7500"/>
    <w:rsid w:val="003C0DBA"/>
    <w:rsid w:val="003C1FBD"/>
    <w:rsid w:val="003C212E"/>
    <w:rsid w:val="003C3F37"/>
    <w:rsid w:val="003C463D"/>
    <w:rsid w:val="003C7B4E"/>
    <w:rsid w:val="003D21B9"/>
    <w:rsid w:val="003D27F2"/>
    <w:rsid w:val="003D36AC"/>
    <w:rsid w:val="003D40F1"/>
    <w:rsid w:val="003D5A15"/>
    <w:rsid w:val="003D5FFD"/>
    <w:rsid w:val="003E2ED6"/>
    <w:rsid w:val="003E339B"/>
    <w:rsid w:val="003E4AC7"/>
    <w:rsid w:val="003F0013"/>
    <w:rsid w:val="003F201A"/>
    <w:rsid w:val="003F2F36"/>
    <w:rsid w:val="00405DB1"/>
    <w:rsid w:val="00410E84"/>
    <w:rsid w:val="00410E9A"/>
    <w:rsid w:val="00417032"/>
    <w:rsid w:val="004175D5"/>
    <w:rsid w:val="00417B90"/>
    <w:rsid w:val="004221B9"/>
    <w:rsid w:val="0042367B"/>
    <w:rsid w:val="00423741"/>
    <w:rsid w:val="00424F2A"/>
    <w:rsid w:val="00425AF2"/>
    <w:rsid w:val="00426B5D"/>
    <w:rsid w:val="00427369"/>
    <w:rsid w:val="00427E8B"/>
    <w:rsid w:val="004305F3"/>
    <w:rsid w:val="004310ED"/>
    <w:rsid w:val="004316C9"/>
    <w:rsid w:val="00431A58"/>
    <w:rsid w:val="004328B4"/>
    <w:rsid w:val="0043456C"/>
    <w:rsid w:val="00441387"/>
    <w:rsid w:val="004414F4"/>
    <w:rsid w:val="0044183A"/>
    <w:rsid w:val="004419D0"/>
    <w:rsid w:val="00442EE3"/>
    <w:rsid w:val="004437CA"/>
    <w:rsid w:val="0044401A"/>
    <w:rsid w:val="00444120"/>
    <w:rsid w:val="00445655"/>
    <w:rsid w:val="00447008"/>
    <w:rsid w:val="00447F55"/>
    <w:rsid w:val="00450110"/>
    <w:rsid w:val="004526BD"/>
    <w:rsid w:val="004527EA"/>
    <w:rsid w:val="0045296B"/>
    <w:rsid w:val="004535C6"/>
    <w:rsid w:val="00454177"/>
    <w:rsid w:val="00455C13"/>
    <w:rsid w:val="0045616B"/>
    <w:rsid w:val="004569F3"/>
    <w:rsid w:val="00456DCB"/>
    <w:rsid w:val="00464147"/>
    <w:rsid w:val="004648F7"/>
    <w:rsid w:val="004651CF"/>
    <w:rsid w:val="00467726"/>
    <w:rsid w:val="00471294"/>
    <w:rsid w:val="00474319"/>
    <w:rsid w:val="00474636"/>
    <w:rsid w:val="00475659"/>
    <w:rsid w:val="00476786"/>
    <w:rsid w:val="004778C7"/>
    <w:rsid w:val="004832FB"/>
    <w:rsid w:val="004834B3"/>
    <w:rsid w:val="00490581"/>
    <w:rsid w:val="00491CA7"/>
    <w:rsid w:val="00494C55"/>
    <w:rsid w:val="004969A1"/>
    <w:rsid w:val="00496A17"/>
    <w:rsid w:val="004A0273"/>
    <w:rsid w:val="004A05D0"/>
    <w:rsid w:val="004A1D90"/>
    <w:rsid w:val="004A5CFB"/>
    <w:rsid w:val="004A61F4"/>
    <w:rsid w:val="004A6D13"/>
    <w:rsid w:val="004A736C"/>
    <w:rsid w:val="004B04CD"/>
    <w:rsid w:val="004B18F4"/>
    <w:rsid w:val="004B23A8"/>
    <w:rsid w:val="004B5D7A"/>
    <w:rsid w:val="004B7125"/>
    <w:rsid w:val="004C612F"/>
    <w:rsid w:val="004C6AFB"/>
    <w:rsid w:val="004D14E9"/>
    <w:rsid w:val="004D1F79"/>
    <w:rsid w:val="004D2D45"/>
    <w:rsid w:val="004D3AB6"/>
    <w:rsid w:val="004D4EB6"/>
    <w:rsid w:val="004D6586"/>
    <w:rsid w:val="004E2A23"/>
    <w:rsid w:val="004E4819"/>
    <w:rsid w:val="004E54CA"/>
    <w:rsid w:val="004E5BB1"/>
    <w:rsid w:val="004F192F"/>
    <w:rsid w:val="004F1DC1"/>
    <w:rsid w:val="004F3876"/>
    <w:rsid w:val="004F3AA2"/>
    <w:rsid w:val="004F3C7E"/>
    <w:rsid w:val="004F7040"/>
    <w:rsid w:val="005007DE"/>
    <w:rsid w:val="00502790"/>
    <w:rsid w:val="00502D96"/>
    <w:rsid w:val="0050316F"/>
    <w:rsid w:val="005034A4"/>
    <w:rsid w:val="005039DD"/>
    <w:rsid w:val="00504131"/>
    <w:rsid w:val="005051A4"/>
    <w:rsid w:val="00505D09"/>
    <w:rsid w:val="0050729B"/>
    <w:rsid w:val="005105F4"/>
    <w:rsid w:val="00510E98"/>
    <w:rsid w:val="005110D2"/>
    <w:rsid w:val="005114B3"/>
    <w:rsid w:val="00512223"/>
    <w:rsid w:val="00512A77"/>
    <w:rsid w:val="005133CE"/>
    <w:rsid w:val="00514150"/>
    <w:rsid w:val="00515873"/>
    <w:rsid w:val="00515B18"/>
    <w:rsid w:val="0051743D"/>
    <w:rsid w:val="005178F0"/>
    <w:rsid w:val="00523555"/>
    <w:rsid w:val="00523869"/>
    <w:rsid w:val="005249A6"/>
    <w:rsid w:val="00525A4D"/>
    <w:rsid w:val="005322FF"/>
    <w:rsid w:val="005327D5"/>
    <w:rsid w:val="00532F0D"/>
    <w:rsid w:val="00537C3B"/>
    <w:rsid w:val="00537DCD"/>
    <w:rsid w:val="00540486"/>
    <w:rsid w:val="00540947"/>
    <w:rsid w:val="00540FF6"/>
    <w:rsid w:val="0054377D"/>
    <w:rsid w:val="00552416"/>
    <w:rsid w:val="00552A7C"/>
    <w:rsid w:val="00552F19"/>
    <w:rsid w:val="0055539F"/>
    <w:rsid w:val="0056064D"/>
    <w:rsid w:val="00560A81"/>
    <w:rsid w:val="005623D2"/>
    <w:rsid w:val="00563B87"/>
    <w:rsid w:val="0056560A"/>
    <w:rsid w:val="00565C26"/>
    <w:rsid w:val="00567BA4"/>
    <w:rsid w:val="00576B75"/>
    <w:rsid w:val="0057722B"/>
    <w:rsid w:val="00581E3D"/>
    <w:rsid w:val="00582F3D"/>
    <w:rsid w:val="005845CB"/>
    <w:rsid w:val="00585209"/>
    <w:rsid w:val="00586222"/>
    <w:rsid w:val="005869B3"/>
    <w:rsid w:val="00586D42"/>
    <w:rsid w:val="00587E1C"/>
    <w:rsid w:val="0059071B"/>
    <w:rsid w:val="005919BE"/>
    <w:rsid w:val="00594BE0"/>
    <w:rsid w:val="00595B20"/>
    <w:rsid w:val="00596398"/>
    <w:rsid w:val="005A1023"/>
    <w:rsid w:val="005A1967"/>
    <w:rsid w:val="005A1993"/>
    <w:rsid w:val="005A28DC"/>
    <w:rsid w:val="005A4243"/>
    <w:rsid w:val="005A6751"/>
    <w:rsid w:val="005A682A"/>
    <w:rsid w:val="005B248F"/>
    <w:rsid w:val="005B2BBC"/>
    <w:rsid w:val="005B4554"/>
    <w:rsid w:val="005B50E9"/>
    <w:rsid w:val="005B59D0"/>
    <w:rsid w:val="005C1BA2"/>
    <w:rsid w:val="005C1C7E"/>
    <w:rsid w:val="005C2171"/>
    <w:rsid w:val="005C2EAA"/>
    <w:rsid w:val="005C3624"/>
    <w:rsid w:val="005C4B2A"/>
    <w:rsid w:val="005C5571"/>
    <w:rsid w:val="005C649E"/>
    <w:rsid w:val="005C64A8"/>
    <w:rsid w:val="005D04E7"/>
    <w:rsid w:val="005D0913"/>
    <w:rsid w:val="005D0952"/>
    <w:rsid w:val="005D3EA0"/>
    <w:rsid w:val="005D43F1"/>
    <w:rsid w:val="005D5D8D"/>
    <w:rsid w:val="005D6A2C"/>
    <w:rsid w:val="005D7D66"/>
    <w:rsid w:val="005E02F1"/>
    <w:rsid w:val="005E2025"/>
    <w:rsid w:val="005E4169"/>
    <w:rsid w:val="005E501C"/>
    <w:rsid w:val="005F0FF6"/>
    <w:rsid w:val="005F1D79"/>
    <w:rsid w:val="005F20CF"/>
    <w:rsid w:val="005F2DA9"/>
    <w:rsid w:val="005F490E"/>
    <w:rsid w:val="005F4BBF"/>
    <w:rsid w:val="005F674A"/>
    <w:rsid w:val="005F6CD7"/>
    <w:rsid w:val="005F7FD2"/>
    <w:rsid w:val="00600BC2"/>
    <w:rsid w:val="00600DA9"/>
    <w:rsid w:val="00602C69"/>
    <w:rsid w:val="00603C51"/>
    <w:rsid w:val="006049BB"/>
    <w:rsid w:val="00604F9F"/>
    <w:rsid w:val="0060640D"/>
    <w:rsid w:val="00607391"/>
    <w:rsid w:val="00610A0C"/>
    <w:rsid w:val="00612C8E"/>
    <w:rsid w:val="006134CA"/>
    <w:rsid w:val="00615B84"/>
    <w:rsid w:val="00616207"/>
    <w:rsid w:val="00616FE7"/>
    <w:rsid w:val="00621BC3"/>
    <w:rsid w:val="00621CFA"/>
    <w:rsid w:val="00621E61"/>
    <w:rsid w:val="006234B7"/>
    <w:rsid w:val="00624A79"/>
    <w:rsid w:val="00625DEC"/>
    <w:rsid w:val="00626C8E"/>
    <w:rsid w:val="006275C4"/>
    <w:rsid w:val="006301D7"/>
    <w:rsid w:val="00631D9C"/>
    <w:rsid w:val="006347C9"/>
    <w:rsid w:val="0063572D"/>
    <w:rsid w:val="006363E5"/>
    <w:rsid w:val="00637DB0"/>
    <w:rsid w:val="00637F50"/>
    <w:rsid w:val="00640303"/>
    <w:rsid w:val="0064050C"/>
    <w:rsid w:val="00646999"/>
    <w:rsid w:val="00651A63"/>
    <w:rsid w:val="00653E35"/>
    <w:rsid w:val="00654EB1"/>
    <w:rsid w:val="00655917"/>
    <w:rsid w:val="006606E3"/>
    <w:rsid w:val="00663E80"/>
    <w:rsid w:val="006644F5"/>
    <w:rsid w:val="00664561"/>
    <w:rsid w:val="006654CC"/>
    <w:rsid w:val="00666E66"/>
    <w:rsid w:val="006674AB"/>
    <w:rsid w:val="006703DE"/>
    <w:rsid w:val="0067186E"/>
    <w:rsid w:val="006742FF"/>
    <w:rsid w:val="0067633A"/>
    <w:rsid w:val="006829F9"/>
    <w:rsid w:val="006830BE"/>
    <w:rsid w:val="0068599C"/>
    <w:rsid w:val="0068630D"/>
    <w:rsid w:val="0068675B"/>
    <w:rsid w:val="00687042"/>
    <w:rsid w:val="00687AE7"/>
    <w:rsid w:val="006907C2"/>
    <w:rsid w:val="0069181A"/>
    <w:rsid w:val="00692648"/>
    <w:rsid w:val="00696280"/>
    <w:rsid w:val="00696EFD"/>
    <w:rsid w:val="006971B3"/>
    <w:rsid w:val="00697C53"/>
    <w:rsid w:val="006A130E"/>
    <w:rsid w:val="006A19DC"/>
    <w:rsid w:val="006A213F"/>
    <w:rsid w:val="006A2696"/>
    <w:rsid w:val="006A427D"/>
    <w:rsid w:val="006A4F36"/>
    <w:rsid w:val="006A4FAC"/>
    <w:rsid w:val="006A5AE3"/>
    <w:rsid w:val="006A5DEC"/>
    <w:rsid w:val="006A616D"/>
    <w:rsid w:val="006A6D8C"/>
    <w:rsid w:val="006A727C"/>
    <w:rsid w:val="006B1202"/>
    <w:rsid w:val="006B1E2C"/>
    <w:rsid w:val="006B2B67"/>
    <w:rsid w:val="006B3CCC"/>
    <w:rsid w:val="006B42B5"/>
    <w:rsid w:val="006B4C63"/>
    <w:rsid w:val="006B53F5"/>
    <w:rsid w:val="006B698B"/>
    <w:rsid w:val="006B7719"/>
    <w:rsid w:val="006C071C"/>
    <w:rsid w:val="006C15C5"/>
    <w:rsid w:val="006C3B00"/>
    <w:rsid w:val="006C446E"/>
    <w:rsid w:val="006C6E28"/>
    <w:rsid w:val="006D0D82"/>
    <w:rsid w:val="006D1E04"/>
    <w:rsid w:val="006D2378"/>
    <w:rsid w:val="006D58C0"/>
    <w:rsid w:val="006D59C5"/>
    <w:rsid w:val="006D5D57"/>
    <w:rsid w:val="006D79E1"/>
    <w:rsid w:val="006E3441"/>
    <w:rsid w:val="006E5A6F"/>
    <w:rsid w:val="006E647D"/>
    <w:rsid w:val="006E7DF8"/>
    <w:rsid w:val="006F02E8"/>
    <w:rsid w:val="006F2868"/>
    <w:rsid w:val="006F3B09"/>
    <w:rsid w:val="006F3EFD"/>
    <w:rsid w:val="006F7EE1"/>
    <w:rsid w:val="00702223"/>
    <w:rsid w:val="00702D8F"/>
    <w:rsid w:val="00703E7D"/>
    <w:rsid w:val="0070658D"/>
    <w:rsid w:val="00713666"/>
    <w:rsid w:val="00715DF3"/>
    <w:rsid w:val="00716AC5"/>
    <w:rsid w:val="00717EB8"/>
    <w:rsid w:val="00720801"/>
    <w:rsid w:val="007214FD"/>
    <w:rsid w:val="00721CC1"/>
    <w:rsid w:val="0072387B"/>
    <w:rsid w:val="00723F17"/>
    <w:rsid w:val="007253E0"/>
    <w:rsid w:val="00727F3D"/>
    <w:rsid w:val="00730E5E"/>
    <w:rsid w:val="00731D7C"/>
    <w:rsid w:val="00735104"/>
    <w:rsid w:val="007359D8"/>
    <w:rsid w:val="00737488"/>
    <w:rsid w:val="0073752D"/>
    <w:rsid w:val="0074069D"/>
    <w:rsid w:val="00742212"/>
    <w:rsid w:val="00742CFD"/>
    <w:rsid w:val="007434ED"/>
    <w:rsid w:val="007501CC"/>
    <w:rsid w:val="0075087F"/>
    <w:rsid w:val="00753871"/>
    <w:rsid w:val="007615E8"/>
    <w:rsid w:val="00762DAB"/>
    <w:rsid w:val="007637E3"/>
    <w:rsid w:val="00764997"/>
    <w:rsid w:val="00765FEE"/>
    <w:rsid w:val="0076692F"/>
    <w:rsid w:val="007669C4"/>
    <w:rsid w:val="00767C33"/>
    <w:rsid w:val="0077082A"/>
    <w:rsid w:val="007712FA"/>
    <w:rsid w:val="00774DA9"/>
    <w:rsid w:val="00776D86"/>
    <w:rsid w:val="0078078C"/>
    <w:rsid w:val="00780C3D"/>
    <w:rsid w:val="00781923"/>
    <w:rsid w:val="00785DFA"/>
    <w:rsid w:val="00786E54"/>
    <w:rsid w:val="00787DF6"/>
    <w:rsid w:val="00790453"/>
    <w:rsid w:val="00790D07"/>
    <w:rsid w:val="00791CA7"/>
    <w:rsid w:val="00792A1D"/>
    <w:rsid w:val="00793E9E"/>
    <w:rsid w:val="0079539A"/>
    <w:rsid w:val="007956B8"/>
    <w:rsid w:val="007963F6"/>
    <w:rsid w:val="007A171A"/>
    <w:rsid w:val="007A1954"/>
    <w:rsid w:val="007A2317"/>
    <w:rsid w:val="007A2885"/>
    <w:rsid w:val="007A2F20"/>
    <w:rsid w:val="007A42F7"/>
    <w:rsid w:val="007A4825"/>
    <w:rsid w:val="007A4F6E"/>
    <w:rsid w:val="007A6088"/>
    <w:rsid w:val="007A6B31"/>
    <w:rsid w:val="007B1333"/>
    <w:rsid w:val="007B170E"/>
    <w:rsid w:val="007B375A"/>
    <w:rsid w:val="007B4A4F"/>
    <w:rsid w:val="007B6EF1"/>
    <w:rsid w:val="007B759E"/>
    <w:rsid w:val="007C058A"/>
    <w:rsid w:val="007C1686"/>
    <w:rsid w:val="007C2613"/>
    <w:rsid w:val="007C26C3"/>
    <w:rsid w:val="007C3577"/>
    <w:rsid w:val="007C555A"/>
    <w:rsid w:val="007C6356"/>
    <w:rsid w:val="007C652A"/>
    <w:rsid w:val="007C74BA"/>
    <w:rsid w:val="007D0ED3"/>
    <w:rsid w:val="007D2CAF"/>
    <w:rsid w:val="007D379E"/>
    <w:rsid w:val="007D38A8"/>
    <w:rsid w:val="007D3EBC"/>
    <w:rsid w:val="007D6EFE"/>
    <w:rsid w:val="007E1996"/>
    <w:rsid w:val="007E3415"/>
    <w:rsid w:val="007E3D25"/>
    <w:rsid w:val="007E5633"/>
    <w:rsid w:val="007F017A"/>
    <w:rsid w:val="007F0CF4"/>
    <w:rsid w:val="007F1DF3"/>
    <w:rsid w:val="007F1E25"/>
    <w:rsid w:val="007F251D"/>
    <w:rsid w:val="007F31A7"/>
    <w:rsid w:val="007F3948"/>
    <w:rsid w:val="007F6056"/>
    <w:rsid w:val="007F688C"/>
    <w:rsid w:val="007F7194"/>
    <w:rsid w:val="00802C95"/>
    <w:rsid w:val="008049B0"/>
    <w:rsid w:val="00806BB2"/>
    <w:rsid w:val="00806BEC"/>
    <w:rsid w:val="00810A8B"/>
    <w:rsid w:val="00811035"/>
    <w:rsid w:val="008110D9"/>
    <w:rsid w:val="00812633"/>
    <w:rsid w:val="00813BA0"/>
    <w:rsid w:val="008144AC"/>
    <w:rsid w:val="00820E08"/>
    <w:rsid w:val="00822430"/>
    <w:rsid w:val="00822917"/>
    <w:rsid w:val="00822965"/>
    <w:rsid w:val="00824BCD"/>
    <w:rsid w:val="00830811"/>
    <w:rsid w:val="0083104E"/>
    <w:rsid w:val="0083115B"/>
    <w:rsid w:val="00831EC3"/>
    <w:rsid w:val="00832984"/>
    <w:rsid w:val="00832A56"/>
    <w:rsid w:val="00840285"/>
    <w:rsid w:val="00841707"/>
    <w:rsid w:val="00842E04"/>
    <w:rsid w:val="00844BB6"/>
    <w:rsid w:val="008468C0"/>
    <w:rsid w:val="00846C95"/>
    <w:rsid w:val="00847DD1"/>
    <w:rsid w:val="0085016E"/>
    <w:rsid w:val="00850879"/>
    <w:rsid w:val="00850CF5"/>
    <w:rsid w:val="0085101C"/>
    <w:rsid w:val="00851E4C"/>
    <w:rsid w:val="00852E72"/>
    <w:rsid w:val="00853ABE"/>
    <w:rsid w:val="008557FC"/>
    <w:rsid w:val="00856038"/>
    <w:rsid w:val="00856858"/>
    <w:rsid w:val="00856A9F"/>
    <w:rsid w:val="00860505"/>
    <w:rsid w:val="008620E7"/>
    <w:rsid w:val="008623DA"/>
    <w:rsid w:val="00863C4C"/>
    <w:rsid w:val="00863D33"/>
    <w:rsid w:val="00864A1F"/>
    <w:rsid w:val="00865D7D"/>
    <w:rsid w:val="00866735"/>
    <w:rsid w:val="008732F5"/>
    <w:rsid w:val="00875DBB"/>
    <w:rsid w:val="00877430"/>
    <w:rsid w:val="00877675"/>
    <w:rsid w:val="00877721"/>
    <w:rsid w:val="00877F2D"/>
    <w:rsid w:val="0088167A"/>
    <w:rsid w:val="008824BE"/>
    <w:rsid w:val="00883BD4"/>
    <w:rsid w:val="00884D2D"/>
    <w:rsid w:val="00891D4C"/>
    <w:rsid w:val="00891DA9"/>
    <w:rsid w:val="008974DB"/>
    <w:rsid w:val="008A0222"/>
    <w:rsid w:val="008A156A"/>
    <w:rsid w:val="008A37DA"/>
    <w:rsid w:val="008A3B39"/>
    <w:rsid w:val="008A4632"/>
    <w:rsid w:val="008A748C"/>
    <w:rsid w:val="008A7EE7"/>
    <w:rsid w:val="008B02D2"/>
    <w:rsid w:val="008B11DD"/>
    <w:rsid w:val="008B1FE2"/>
    <w:rsid w:val="008B30B9"/>
    <w:rsid w:val="008B35F7"/>
    <w:rsid w:val="008B453D"/>
    <w:rsid w:val="008B64D1"/>
    <w:rsid w:val="008B73A6"/>
    <w:rsid w:val="008C15B7"/>
    <w:rsid w:val="008C2E9C"/>
    <w:rsid w:val="008C3E75"/>
    <w:rsid w:val="008C4378"/>
    <w:rsid w:val="008C48DE"/>
    <w:rsid w:val="008C5D09"/>
    <w:rsid w:val="008D2F7F"/>
    <w:rsid w:val="008D46A0"/>
    <w:rsid w:val="008D4BA9"/>
    <w:rsid w:val="008D57AC"/>
    <w:rsid w:val="008D671B"/>
    <w:rsid w:val="008D74C2"/>
    <w:rsid w:val="008E0293"/>
    <w:rsid w:val="008E07E6"/>
    <w:rsid w:val="008E1331"/>
    <w:rsid w:val="008E3559"/>
    <w:rsid w:val="008E477D"/>
    <w:rsid w:val="008E6385"/>
    <w:rsid w:val="008E6DB4"/>
    <w:rsid w:val="008E72A9"/>
    <w:rsid w:val="008E737E"/>
    <w:rsid w:val="008F0B30"/>
    <w:rsid w:val="008F1DA6"/>
    <w:rsid w:val="008F2063"/>
    <w:rsid w:val="008F224F"/>
    <w:rsid w:val="008F2D46"/>
    <w:rsid w:val="008F33A9"/>
    <w:rsid w:val="008F3E9C"/>
    <w:rsid w:val="008F4382"/>
    <w:rsid w:val="008F73DA"/>
    <w:rsid w:val="00900157"/>
    <w:rsid w:val="00900D83"/>
    <w:rsid w:val="00901F2B"/>
    <w:rsid w:val="00904C42"/>
    <w:rsid w:val="00907C1E"/>
    <w:rsid w:val="00911AE0"/>
    <w:rsid w:val="00914763"/>
    <w:rsid w:val="00920009"/>
    <w:rsid w:val="0092186E"/>
    <w:rsid w:val="009245BB"/>
    <w:rsid w:val="00930974"/>
    <w:rsid w:val="00930E49"/>
    <w:rsid w:val="0093186D"/>
    <w:rsid w:val="00931C59"/>
    <w:rsid w:val="009332E5"/>
    <w:rsid w:val="00934B9E"/>
    <w:rsid w:val="00937A0F"/>
    <w:rsid w:val="009410A2"/>
    <w:rsid w:val="00942B86"/>
    <w:rsid w:val="00942DD4"/>
    <w:rsid w:val="009444C9"/>
    <w:rsid w:val="0094533F"/>
    <w:rsid w:val="009458AF"/>
    <w:rsid w:val="00945E25"/>
    <w:rsid w:val="00947C57"/>
    <w:rsid w:val="00947FAF"/>
    <w:rsid w:val="00950A7A"/>
    <w:rsid w:val="009540BB"/>
    <w:rsid w:val="00955606"/>
    <w:rsid w:val="00956DF0"/>
    <w:rsid w:val="009573FB"/>
    <w:rsid w:val="0096075D"/>
    <w:rsid w:val="00961292"/>
    <w:rsid w:val="0096153E"/>
    <w:rsid w:val="00962532"/>
    <w:rsid w:val="0096285C"/>
    <w:rsid w:val="00965755"/>
    <w:rsid w:val="00966D8F"/>
    <w:rsid w:val="009749D6"/>
    <w:rsid w:val="00974D7D"/>
    <w:rsid w:val="00975174"/>
    <w:rsid w:val="00975270"/>
    <w:rsid w:val="00976D6E"/>
    <w:rsid w:val="00977F53"/>
    <w:rsid w:val="00982A60"/>
    <w:rsid w:val="00984FAD"/>
    <w:rsid w:val="00985CC7"/>
    <w:rsid w:val="00986413"/>
    <w:rsid w:val="0098769D"/>
    <w:rsid w:val="00993298"/>
    <w:rsid w:val="0099432E"/>
    <w:rsid w:val="00994B7D"/>
    <w:rsid w:val="009965F5"/>
    <w:rsid w:val="009A0C9D"/>
    <w:rsid w:val="009A0D84"/>
    <w:rsid w:val="009A1E83"/>
    <w:rsid w:val="009A2D5D"/>
    <w:rsid w:val="009A3C78"/>
    <w:rsid w:val="009A5494"/>
    <w:rsid w:val="009A6BE5"/>
    <w:rsid w:val="009A797F"/>
    <w:rsid w:val="009B11B4"/>
    <w:rsid w:val="009B4A2E"/>
    <w:rsid w:val="009B5183"/>
    <w:rsid w:val="009C1005"/>
    <w:rsid w:val="009C2C84"/>
    <w:rsid w:val="009C39A1"/>
    <w:rsid w:val="009C3AFB"/>
    <w:rsid w:val="009C4AAF"/>
    <w:rsid w:val="009C5ABB"/>
    <w:rsid w:val="009D25FA"/>
    <w:rsid w:val="009D30FA"/>
    <w:rsid w:val="009D32B9"/>
    <w:rsid w:val="009D3513"/>
    <w:rsid w:val="009D3986"/>
    <w:rsid w:val="009D3B21"/>
    <w:rsid w:val="009D4AAB"/>
    <w:rsid w:val="009D67A3"/>
    <w:rsid w:val="009D6DC8"/>
    <w:rsid w:val="009D74EF"/>
    <w:rsid w:val="009E005C"/>
    <w:rsid w:val="009E0667"/>
    <w:rsid w:val="009E181D"/>
    <w:rsid w:val="009E1BEA"/>
    <w:rsid w:val="009E1E31"/>
    <w:rsid w:val="009E2274"/>
    <w:rsid w:val="009E304C"/>
    <w:rsid w:val="009E411E"/>
    <w:rsid w:val="009E6651"/>
    <w:rsid w:val="009E6C3B"/>
    <w:rsid w:val="009F05D1"/>
    <w:rsid w:val="009F0A7C"/>
    <w:rsid w:val="009F2DBE"/>
    <w:rsid w:val="009F6F26"/>
    <w:rsid w:val="00A0102B"/>
    <w:rsid w:val="00A02204"/>
    <w:rsid w:val="00A05AD4"/>
    <w:rsid w:val="00A06EA4"/>
    <w:rsid w:val="00A06EBB"/>
    <w:rsid w:val="00A10262"/>
    <w:rsid w:val="00A11FC5"/>
    <w:rsid w:val="00A11FF5"/>
    <w:rsid w:val="00A1224A"/>
    <w:rsid w:val="00A12ABE"/>
    <w:rsid w:val="00A12CA9"/>
    <w:rsid w:val="00A1306E"/>
    <w:rsid w:val="00A130DD"/>
    <w:rsid w:val="00A155B5"/>
    <w:rsid w:val="00A17B00"/>
    <w:rsid w:val="00A205D0"/>
    <w:rsid w:val="00A20873"/>
    <w:rsid w:val="00A20AFF"/>
    <w:rsid w:val="00A21D5A"/>
    <w:rsid w:val="00A23A48"/>
    <w:rsid w:val="00A25BF3"/>
    <w:rsid w:val="00A26098"/>
    <w:rsid w:val="00A264CD"/>
    <w:rsid w:val="00A26B37"/>
    <w:rsid w:val="00A27594"/>
    <w:rsid w:val="00A27C9C"/>
    <w:rsid w:val="00A32449"/>
    <w:rsid w:val="00A34099"/>
    <w:rsid w:val="00A340DE"/>
    <w:rsid w:val="00A340FA"/>
    <w:rsid w:val="00A3467C"/>
    <w:rsid w:val="00A34E23"/>
    <w:rsid w:val="00A35097"/>
    <w:rsid w:val="00A372DD"/>
    <w:rsid w:val="00A3731C"/>
    <w:rsid w:val="00A37862"/>
    <w:rsid w:val="00A44BBF"/>
    <w:rsid w:val="00A4654A"/>
    <w:rsid w:val="00A47375"/>
    <w:rsid w:val="00A52B02"/>
    <w:rsid w:val="00A53927"/>
    <w:rsid w:val="00A53CF9"/>
    <w:rsid w:val="00A53DC7"/>
    <w:rsid w:val="00A54E4E"/>
    <w:rsid w:val="00A56401"/>
    <w:rsid w:val="00A56743"/>
    <w:rsid w:val="00A6475B"/>
    <w:rsid w:val="00A64B22"/>
    <w:rsid w:val="00A66543"/>
    <w:rsid w:val="00A70E68"/>
    <w:rsid w:val="00A70F44"/>
    <w:rsid w:val="00A713A9"/>
    <w:rsid w:val="00A73F41"/>
    <w:rsid w:val="00A74FEF"/>
    <w:rsid w:val="00A777AF"/>
    <w:rsid w:val="00A8065D"/>
    <w:rsid w:val="00A832A4"/>
    <w:rsid w:val="00A83F27"/>
    <w:rsid w:val="00A85FBD"/>
    <w:rsid w:val="00A872F6"/>
    <w:rsid w:val="00A87CF7"/>
    <w:rsid w:val="00A931A2"/>
    <w:rsid w:val="00A94C68"/>
    <w:rsid w:val="00A95099"/>
    <w:rsid w:val="00A962FD"/>
    <w:rsid w:val="00A9733E"/>
    <w:rsid w:val="00AA1385"/>
    <w:rsid w:val="00AA4DC1"/>
    <w:rsid w:val="00AB04B3"/>
    <w:rsid w:val="00AB1078"/>
    <w:rsid w:val="00AB25D7"/>
    <w:rsid w:val="00AB2B27"/>
    <w:rsid w:val="00AB42EE"/>
    <w:rsid w:val="00AB71E9"/>
    <w:rsid w:val="00AC112C"/>
    <w:rsid w:val="00AC3089"/>
    <w:rsid w:val="00AC3185"/>
    <w:rsid w:val="00AC3DB5"/>
    <w:rsid w:val="00AC46E6"/>
    <w:rsid w:val="00AC4BC1"/>
    <w:rsid w:val="00AC4C6B"/>
    <w:rsid w:val="00AC50C0"/>
    <w:rsid w:val="00AC5257"/>
    <w:rsid w:val="00AD0202"/>
    <w:rsid w:val="00AD1629"/>
    <w:rsid w:val="00AD3A8F"/>
    <w:rsid w:val="00AD50B7"/>
    <w:rsid w:val="00AD726A"/>
    <w:rsid w:val="00AD7BB4"/>
    <w:rsid w:val="00AE030F"/>
    <w:rsid w:val="00AE04F0"/>
    <w:rsid w:val="00AE08C3"/>
    <w:rsid w:val="00AE2251"/>
    <w:rsid w:val="00AE22B3"/>
    <w:rsid w:val="00AE27FC"/>
    <w:rsid w:val="00AF015C"/>
    <w:rsid w:val="00AF0651"/>
    <w:rsid w:val="00AF558A"/>
    <w:rsid w:val="00B000E1"/>
    <w:rsid w:val="00B0104F"/>
    <w:rsid w:val="00B015C6"/>
    <w:rsid w:val="00B03A2C"/>
    <w:rsid w:val="00B119EB"/>
    <w:rsid w:val="00B135EF"/>
    <w:rsid w:val="00B148A9"/>
    <w:rsid w:val="00B16AA2"/>
    <w:rsid w:val="00B172A4"/>
    <w:rsid w:val="00B24CD1"/>
    <w:rsid w:val="00B25A05"/>
    <w:rsid w:val="00B25BD1"/>
    <w:rsid w:val="00B265F7"/>
    <w:rsid w:val="00B305FD"/>
    <w:rsid w:val="00B31180"/>
    <w:rsid w:val="00B32191"/>
    <w:rsid w:val="00B33646"/>
    <w:rsid w:val="00B33EF1"/>
    <w:rsid w:val="00B33FAF"/>
    <w:rsid w:val="00B34445"/>
    <w:rsid w:val="00B37A69"/>
    <w:rsid w:val="00B4127A"/>
    <w:rsid w:val="00B435E5"/>
    <w:rsid w:val="00B43C4D"/>
    <w:rsid w:val="00B43D63"/>
    <w:rsid w:val="00B4460D"/>
    <w:rsid w:val="00B44611"/>
    <w:rsid w:val="00B44624"/>
    <w:rsid w:val="00B44D6F"/>
    <w:rsid w:val="00B5008E"/>
    <w:rsid w:val="00B50D73"/>
    <w:rsid w:val="00B52464"/>
    <w:rsid w:val="00B5485D"/>
    <w:rsid w:val="00B5502E"/>
    <w:rsid w:val="00B55176"/>
    <w:rsid w:val="00B55347"/>
    <w:rsid w:val="00B57741"/>
    <w:rsid w:val="00B57BAC"/>
    <w:rsid w:val="00B6109B"/>
    <w:rsid w:val="00B62B19"/>
    <w:rsid w:val="00B63512"/>
    <w:rsid w:val="00B645A6"/>
    <w:rsid w:val="00B64F94"/>
    <w:rsid w:val="00B72B3D"/>
    <w:rsid w:val="00B73260"/>
    <w:rsid w:val="00B74151"/>
    <w:rsid w:val="00B75425"/>
    <w:rsid w:val="00B7696C"/>
    <w:rsid w:val="00B76D44"/>
    <w:rsid w:val="00B7796E"/>
    <w:rsid w:val="00B81D66"/>
    <w:rsid w:val="00B824B1"/>
    <w:rsid w:val="00B8576C"/>
    <w:rsid w:val="00B86469"/>
    <w:rsid w:val="00B946C6"/>
    <w:rsid w:val="00B95050"/>
    <w:rsid w:val="00B950EB"/>
    <w:rsid w:val="00B974B2"/>
    <w:rsid w:val="00B974D4"/>
    <w:rsid w:val="00B97CFE"/>
    <w:rsid w:val="00BA0AA5"/>
    <w:rsid w:val="00BA0DDD"/>
    <w:rsid w:val="00BA18D5"/>
    <w:rsid w:val="00BA5E63"/>
    <w:rsid w:val="00BA67E0"/>
    <w:rsid w:val="00BB0B38"/>
    <w:rsid w:val="00BB1D88"/>
    <w:rsid w:val="00BB6CF8"/>
    <w:rsid w:val="00BB6DAA"/>
    <w:rsid w:val="00BB72E3"/>
    <w:rsid w:val="00BB790C"/>
    <w:rsid w:val="00BC19D0"/>
    <w:rsid w:val="00BC2095"/>
    <w:rsid w:val="00BC7CA0"/>
    <w:rsid w:val="00BD00A0"/>
    <w:rsid w:val="00BD0E6A"/>
    <w:rsid w:val="00BD1ABA"/>
    <w:rsid w:val="00BD1DE9"/>
    <w:rsid w:val="00BD2285"/>
    <w:rsid w:val="00BD313E"/>
    <w:rsid w:val="00BD3A7D"/>
    <w:rsid w:val="00BD526A"/>
    <w:rsid w:val="00BD78FA"/>
    <w:rsid w:val="00BE0D19"/>
    <w:rsid w:val="00BE0F54"/>
    <w:rsid w:val="00BE3138"/>
    <w:rsid w:val="00BE36AA"/>
    <w:rsid w:val="00BE37D4"/>
    <w:rsid w:val="00BE3BD6"/>
    <w:rsid w:val="00BE61F6"/>
    <w:rsid w:val="00BE64BB"/>
    <w:rsid w:val="00BE7001"/>
    <w:rsid w:val="00BE732E"/>
    <w:rsid w:val="00BF0003"/>
    <w:rsid w:val="00BF134B"/>
    <w:rsid w:val="00C00869"/>
    <w:rsid w:val="00C032DC"/>
    <w:rsid w:val="00C03CFD"/>
    <w:rsid w:val="00C04994"/>
    <w:rsid w:val="00C056AC"/>
    <w:rsid w:val="00C05B63"/>
    <w:rsid w:val="00C0625F"/>
    <w:rsid w:val="00C0755E"/>
    <w:rsid w:val="00C11C85"/>
    <w:rsid w:val="00C12E8C"/>
    <w:rsid w:val="00C132F4"/>
    <w:rsid w:val="00C135D6"/>
    <w:rsid w:val="00C14B97"/>
    <w:rsid w:val="00C14E7D"/>
    <w:rsid w:val="00C15BB9"/>
    <w:rsid w:val="00C15D4B"/>
    <w:rsid w:val="00C23C6E"/>
    <w:rsid w:val="00C2538F"/>
    <w:rsid w:val="00C2658B"/>
    <w:rsid w:val="00C31A60"/>
    <w:rsid w:val="00C32968"/>
    <w:rsid w:val="00C338E1"/>
    <w:rsid w:val="00C341E6"/>
    <w:rsid w:val="00C3642B"/>
    <w:rsid w:val="00C365BC"/>
    <w:rsid w:val="00C3671A"/>
    <w:rsid w:val="00C45040"/>
    <w:rsid w:val="00C474C4"/>
    <w:rsid w:val="00C47EC1"/>
    <w:rsid w:val="00C50CAE"/>
    <w:rsid w:val="00C51088"/>
    <w:rsid w:val="00C51225"/>
    <w:rsid w:val="00C51523"/>
    <w:rsid w:val="00C51D77"/>
    <w:rsid w:val="00C521A6"/>
    <w:rsid w:val="00C52659"/>
    <w:rsid w:val="00C53538"/>
    <w:rsid w:val="00C5363E"/>
    <w:rsid w:val="00C55810"/>
    <w:rsid w:val="00C576D1"/>
    <w:rsid w:val="00C62FE8"/>
    <w:rsid w:val="00C65047"/>
    <w:rsid w:val="00C66CC6"/>
    <w:rsid w:val="00C700EF"/>
    <w:rsid w:val="00C732DC"/>
    <w:rsid w:val="00C764B2"/>
    <w:rsid w:val="00C7672E"/>
    <w:rsid w:val="00C76920"/>
    <w:rsid w:val="00C76C0B"/>
    <w:rsid w:val="00C77A6F"/>
    <w:rsid w:val="00C77DEA"/>
    <w:rsid w:val="00C82B40"/>
    <w:rsid w:val="00C82BB9"/>
    <w:rsid w:val="00C833D1"/>
    <w:rsid w:val="00C83EEE"/>
    <w:rsid w:val="00C86F14"/>
    <w:rsid w:val="00C871B4"/>
    <w:rsid w:val="00C873CB"/>
    <w:rsid w:val="00C876EE"/>
    <w:rsid w:val="00C91A14"/>
    <w:rsid w:val="00C92BF3"/>
    <w:rsid w:val="00C92F6F"/>
    <w:rsid w:val="00C96B77"/>
    <w:rsid w:val="00CA09B3"/>
    <w:rsid w:val="00CA257D"/>
    <w:rsid w:val="00CA334D"/>
    <w:rsid w:val="00CA3708"/>
    <w:rsid w:val="00CA43BC"/>
    <w:rsid w:val="00CA7DF2"/>
    <w:rsid w:val="00CA7F1B"/>
    <w:rsid w:val="00CB16EE"/>
    <w:rsid w:val="00CB1BAC"/>
    <w:rsid w:val="00CB2062"/>
    <w:rsid w:val="00CB2507"/>
    <w:rsid w:val="00CB2DC6"/>
    <w:rsid w:val="00CB32C3"/>
    <w:rsid w:val="00CB65FA"/>
    <w:rsid w:val="00CC0F0A"/>
    <w:rsid w:val="00CC1257"/>
    <w:rsid w:val="00CC17EA"/>
    <w:rsid w:val="00CC4F71"/>
    <w:rsid w:val="00CC5D8F"/>
    <w:rsid w:val="00CC6C3B"/>
    <w:rsid w:val="00CC7C73"/>
    <w:rsid w:val="00CD028E"/>
    <w:rsid w:val="00CD0A56"/>
    <w:rsid w:val="00CD37B8"/>
    <w:rsid w:val="00CD4A5A"/>
    <w:rsid w:val="00CD6351"/>
    <w:rsid w:val="00CD7919"/>
    <w:rsid w:val="00CE1A06"/>
    <w:rsid w:val="00CE2182"/>
    <w:rsid w:val="00CE42E8"/>
    <w:rsid w:val="00CE4956"/>
    <w:rsid w:val="00CE71AF"/>
    <w:rsid w:val="00CE7334"/>
    <w:rsid w:val="00CF1353"/>
    <w:rsid w:val="00CF15F1"/>
    <w:rsid w:val="00CF2592"/>
    <w:rsid w:val="00CF3692"/>
    <w:rsid w:val="00CF4058"/>
    <w:rsid w:val="00CF4E30"/>
    <w:rsid w:val="00CF6DF4"/>
    <w:rsid w:val="00CF7DCC"/>
    <w:rsid w:val="00D0041B"/>
    <w:rsid w:val="00D01D28"/>
    <w:rsid w:val="00D01D48"/>
    <w:rsid w:val="00D0533D"/>
    <w:rsid w:val="00D05657"/>
    <w:rsid w:val="00D05E34"/>
    <w:rsid w:val="00D05E6C"/>
    <w:rsid w:val="00D06036"/>
    <w:rsid w:val="00D063B2"/>
    <w:rsid w:val="00D0683B"/>
    <w:rsid w:val="00D10429"/>
    <w:rsid w:val="00D108F0"/>
    <w:rsid w:val="00D1118A"/>
    <w:rsid w:val="00D11AD9"/>
    <w:rsid w:val="00D13724"/>
    <w:rsid w:val="00D1467F"/>
    <w:rsid w:val="00D20A99"/>
    <w:rsid w:val="00D2311A"/>
    <w:rsid w:val="00D2471E"/>
    <w:rsid w:val="00D24925"/>
    <w:rsid w:val="00D25F33"/>
    <w:rsid w:val="00D30448"/>
    <w:rsid w:val="00D32C87"/>
    <w:rsid w:val="00D340B3"/>
    <w:rsid w:val="00D34CC6"/>
    <w:rsid w:val="00D37D71"/>
    <w:rsid w:val="00D42637"/>
    <w:rsid w:val="00D42AB5"/>
    <w:rsid w:val="00D42D19"/>
    <w:rsid w:val="00D50DA5"/>
    <w:rsid w:val="00D51A29"/>
    <w:rsid w:val="00D55030"/>
    <w:rsid w:val="00D561BD"/>
    <w:rsid w:val="00D57A2E"/>
    <w:rsid w:val="00D6008D"/>
    <w:rsid w:val="00D61D89"/>
    <w:rsid w:val="00D623B7"/>
    <w:rsid w:val="00D64641"/>
    <w:rsid w:val="00D64A1D"/>
    <w:rsid w:val="00D64BDB"/>
    <w:rsid w:val="00D651CB"/>
    <w:rsid w:val="00D705C7"/>
    <w:rsid w:val="00D718BA"/>
    <w:rsid w:val="00D72769"/>
    <w:rsid w:val="00D72841"/>
    <w:rsid w:val="00D72D6F"/>
    <w:rsid w:val="00D730C3"/>
    <w:rsid w:val="00D736F2"/>
    <w:rsid w:val="00D7453E"/>
    <w:rsid w:val="00D74750"/>
    <w:rsid w:val="00D75977"/>
    <w:rsid w:val="00D83AEB"/>
    <w:rsid w:val="00D83DEB"/>
    <w:rsid w:val="00D9169C"/>
    <w:rsid w:val="00D91AB5"/>
    <w:rsid w:val="00D9356A"/>
    <w:rsid w:val="00D9473D"/>
    <w:rsid w:val="00D96523"/>
    <w:rsid w:val="00D97B5B"/>
    <w:rsid w:val="00DA001D"/>
    <w:rsid w:val="00DA12A3"/>
    <w:rsid w:val="00DA25D3"/>
    <w:rsid w:val="00DA7329"/>
    <w:rsid w:val="00DA7D4D"/>
    <w:rsid w:val="00DB181A"/>
    <w:rsid w:val="00DB2885"/>
    <w:rsid w:val="00DB2E29"/>
    <w:rsid w:val="00DB431A"/>
    <w:rsid w:val="00DB4C0E"/>
    <w:rsid w:val="00DB5E5B"/>
    <w:rsid w:val="00DB6A53"/>
    <w:rsid w:val="00DB713E"/>
    <w:rsid w:val="00DB7A66"/>
    <w:rsid w:val="00DC1DFC"/>
    <w:rsid w:val="00DC2AC3"/>
    <w:rsid w:val="00DC5E51"/>
    <w:rsid w:val="00DC5FC9"/>
    <w:rsid w:val="00DC6EE3"/>
    <w:rsid w:val="00DC712B"/>
    <w:rsid w:val="00DD037B"/>
    <w:rsid w:val="00DD17FE"/>
    <w:rsid w:val="00DD31B2"/>
    <w:rsid w:val="00DD71B5"/>
    <w:rsid w:val="00DE0FE9"/>
    <w:rsid w:val="00DE1279"/>
    <w:rsid w:val="00DE1D5E"/>
    <w:rsid w:val="00DE1EA1"/>
    <w:rsid w:val="00DE3B03"/>
    <w:rsid w:val="00DE7857"/>
    <w:rsid w:val="00DF087C"/>
    <w:rsid w:val="00DF19FC"/>
    <w:rsid w:val="00DF3C51"/>
    <w:rsid w:val="00DF5308"/>
    <w:rsid w:val="00DF72A8"/>
    <w:rsid w:val="00E01788"/>
    <w:rsid w:val="00E03441"/>
    <w:rsid w:val="00E03736"/>
    <w:rsid w:val="00E05335"/>
    <w:rsid w:val="00E069E6"/>
    <w:rsid w:val="00E072A4"/>
    <w:rsid w:val="00E07CD3"/>
    <w:rsid w:val="00E1061C"/>
    <w:rsid w:val="00E106BD"/>
    <w:rsid w:val="00E14231"/>
    <w:rsid w:val="00E146CF"/>
    <w:rsid w:val="00E14AA4"/>
    <w:rsid w:val="00E15AA6"/>
    <w:rsid w:val="00E209A3"/>
    <w:rsid w:val="00E223AF"/>
    <w:rsid w:val="00E23B64"/>
    <w:rsid w:val="00E25FD9"/>
    <w:rsid w:val="00E31AAC"/>
    <w:rsid w:val="00E31E8F"/>
    <w:rsid w:val="00E32FB8"/>
    <w:rsid w:val="00E338E9"/>
    <w:rsid w:val="00E34C6C"/>
    <w:rsid w:val="00E363B7"/>
    <w:rsid w:val="00E36817"/>
    <w:rsid w:val="00E36D90"/>
    <w:rsid w:val="00E41562"/>
    <w:rsid w:val="00E41A38"/>
    <w:rsid w:val="00E473FB"/>
    <w:rsid w:val="00E475B9"/>
    <w:rsid w:val="00E47A0F"/>
    <w:rsid w:val="00E50258"/>
    <w:rsid w:val="00E507EA"/>
    <w:rsid w:val="00E54467"/>
    <w:rsid w:val="00E54D0E"/>
    <w:rsid w:val="00E62CB8"/>
    <w:rsid w:val="00E632CB"/>
    <w:rsid w:val="00E65FC7"/>
    <w:rsid w:val="00E6613C"/>
    <w:rsid w:val="00E667DE"/>
    <w:rsid w:val="00E673BD"/>
    <w:rsid w:val="00E678A1"/>
    <w:rsid w:val="00E7010E"/>
    <w:rsid w:val="00E70BA5"/>
    <w:rsid w:val="00E72C9B"/>
    <w:rsid w:val="00E74320"/>
    <w:rsid w:val="00E7566E"/>
    <w:rsid w:val="00E76AA4"/>
    <w:rsid w:val="00E80C91"/>
    <w:rsid w:val="00E81D37"/>
    <w:rsid w:val="00E826E3"/>
    <w:rsid w:val="00E8281D"/>
    <w:rsid w:val="00E835AD"/>
    <w:rsid w:val="00E848F2"/>
    <w:rsid w:val="00E87290"/>
    <w:rsid w:val="00E873EC"/>
    <w:rsid w:val="00E8770A"/>
    <w:rsid w:val="00E9184B"/>
    <w:rsid w:val="00E923CC"/>
    <w:rsid w:val="00E9283D"/>
    <w:rsid w:val="00E9461A"/>
    <w:rsid w:val="00E956DA"/>
    <w:rsid w:val="00E961AE"/>
    <w:rsid w:val="00E96EAF"/>
    <w:rsid w:val="00E975FF"/>
    <w:rsid w:val="00EA01C3"/>
    <w:rsid w:val="00EA2FC3"/>
    <w:rsid w:val="00EA319D"/>
    <w:rsid w:val="00EA6777"/>
    <w:rsid w:val="00EA703D"/>
    <w:rsid w:val="00EA76DF"/>
    <w:rsid w:val="00EB2378"/>
    <w:rsid w:val="00EB401A"/>
    <w:rsid w:val="00EB6F2E"/>
    <w:rsid w:val="00EC25B4"/>
    <w:rsid w:val="00EC37A4"/>
    <w:rsid w:val="00EC5214"/>
    <w:rsid w:val="00ED1B37"/>
    <w:rsid w:val="00ED2232"/>
    <w:rsid w:val="00ED25D0"/>
    <w:rsid w:val="00ED2C8F"/>
    <w:rsid w:val="00ED3A74"/>
    <w:rsid w:val="00ED4AD0"/>
    <w:rsid w:val="00EE03DF"/>
    <w:rsid w:val="00EE2151"/>
    <w:rsid w:val="00EE47A6"/>
    <w:rsid w:val="00EE644C"/>
    <w:rsid w:val="00EE76EF"/>
    <w:rsid w:val="00EF222F"/>
    <w:rsid w:val="00EF5500"/>
    <w:rsid w:val="00EF5911"/>
    <w:rsid w:val="00EF5C8F"/>
    <w:rsid w:val="00EF7DD8"/>
    <w:rsid w:val="00F0181B"/>
    <w:rsid w:val="00F037B9"/>
    <w:rsid w:val="00F0514E"/>
    <w:rsid w:val="00F05D53"/>
    <w:rsid w:val="00F06D8B"/>
    <w:rsid w:val="00F10BE9"/>
    <w:rsid w:val="00F1136A"/>
    <w:rsid w:val="00F1166A"/>
    <w:rsid w:val="00F145CB"/>
    <w:rsid w:val="00F161FB"/>
    <w:rsid w:val="00F171CF"/>
    <w:rsid w:val="00F17AFD"/>
    <w:rsid w:val="00F17F84"/>
    <w:rsid w:val="00F23C84"/>
    <w:rsid w:val="00F256F7"/>
    <w:rsid w:val="00F2582A"/>
    <w:rsid w:val="00F25F7D"/>
    <w:rsid w:val="00F26777"/>
    <w:rsid w:val="00F31D36"/>
    <w:rsid w:val="00F32C10"/>
    <w:rsid w:val="00F32EAF"/>
    <w:rsid w:val="00F335B9"/>
    <w:rsid w:val="00F35074"/>
    <w:rsid w:val="00F42DE5"/>
    <w:rsid w:val="00F47CB9"/>
    <w:rsid w:val="00F47E36"/>
    <w:rsid w:val="00F51225"/>
    <w:rsid w:val="00F526B8"/>
    <w:rsid w:val="00F52B41"/>
    <w:rsid w:val="00F55356"/>
    <w:rsid w:val="00F56127"/>
    <w:rsid w:val="00F56BE4"/>
    <w:rsid w:val="00F56D11"/>
    <w:rsid w:val="00F5769C"/>
    <w:rsid w:val="00F60A0C"/>
    <w:rsid w:val="00F61CBB"/>
    <w:rsid w:val="00F62002"/>
    <w:rsid w:val="00F63092"/>
    <w:rsid w:val="00F633FE"/>
    <w:rsid w:val="00F6454C"/>
    <w:rsid w:val="00F65CF7"/>
    <w:rsid w:val="00F664EB"/>
    <w:rsid w:val="00F7058B"/>
    <w:rsid w:val="00F715A3"/>
    <w:rsid w:val="00F72571"/>
    <w:rsid w:val="00F7602A"/>
    <w:rsid w:val="00F76303"/>
    <w:rsid w:val="00F7791F"/>
    <w:rsid w:val="00F8003D"/>
    <w:rsid w:val="00F806B8"/>
    <w:rsid w:val="00F81547"/>
    <w:rsid w:val="00F86E77"/>
    <w:rsid w:val="00F87516"/>
    <w:rsid w:val="00F87862"/>
    <w:rsid w:val="00F91EC5"/>
    <w:rsid w:val="00F93952"/>
    <w:rsid w:val="00F94F54"/>
    <w:rsid w:val="00F96A85"/>
    <w:rsid w:val="00F97791"/>
    <w:rsid w:val="00FA14D3"/>
    <w:rsid w:val="00FA38B9"/>
    <w:rsid w:val="00FA76C6"/>
    <w:rsid w:val="00FB59B3"/>
    <w:rsid w:val="00FC1626"/>
    <w:rsid w:val="00FC5079"/>
    <w:rsid w:val="00FC53BA"/>
    <w:rsid w:val="00FC55E2"/>
    <w:rsid w:val="00FC5B7D"/>
    <w:rsid w:val="00FC5F91"/>
    <w:rsid w:val="00FC76F2"/>
    <w:rsid w:val="00FC7CC1"/>
    <w:rsid w:val="00FC7DB4"/>
    <w:rsid w:val="00FD01BA"/>
    <w:rsid w:val="00FD1CAD"/>
    <w:rsid w:val="00FD5C86"/>
    <w:rsid w:val="00FD7B04"/>
    <w:rsid w:val="00FE0228"/>
    <w:rsid w:val="00FE20A7"/>
    <w:rsid w:val="00FE25F8"/>
    <w:rsid w:val="00FE3B9A"/>
    <w:rsid w:val="00FE3F30"/>
    <w:rsid w:val="00FE406D"/>
    <w:rsid w:val="00FE4606"/>
    <w:rsid w:val="00FE4B10"/>
    <w:rsid w:val="00FE4E75"/>
    <w:rsid w:val="00FE50A8"/>
    <w:rsid w:val="00FE6914"/>
    <w:rsid w:val="00FF0B02"/>
    <w:rsid w:val="00FF21D2"/>
    <w:rsid w:val="016C258E"/>
    <w:rsid w:val="042418A0"/>
    <w:rsid w:val="05092FAB"/>
    <w:rsid w:val="078E771C"/>
    <w:rsid w:val="082A39D2"/>
    <w:rsid w:val="09E66651"/>
    <w:rsid w:val="0AEC4954"/>
    <w:rsid w:val="0DA37068"/>
    <w:rsid w:val="119D51A7"/>
    <w:rsid w:val="13E1581F"/>
    <w:rsid w:val="151C530C"/>
    <w:rsid w:val="1776512B"/>
    <w:rsid w:val="1B886C6D"/>
    <w:rsid w:val="1FB84957"/>
    <w:rsid w:val="2401319C"/>
    <w:rsid w:val="25885D68"/>
    <w:rsid w:val="28143033"/>
    <w:rsid w:val="28A81379"/>
    <w:rsid w:val="323B6F6D"/>
    <w:rsid w:val="39653EC8"/>
    <w:rsid w:val="3F235948"/>
    <w:rsid w:val="40D97F92"/>
    <w:rsid w:val="412F14BA"/>
    <w:rsid w:val="41541E42"/>
    <w:rsid w:val="42437ADB"/>
    <w:rsid w:val="48B03BF8"/>
    <w:rsid w:val="49D17351"/>
    <w:rsid w:val="4A4F335C"/>
    <w:rsid w:val="58A328FA"/>
    <w:rsid w:val="608336BD"/>
    <w:rsid w:val="68185EAF"/>
    <w:rsid w:val="68F76486"/>
    <w:rsid w:val="69FA19C4"/>
    <w:rsid w:val="6B5478C5"/>
    <w:rsid w:val="6BCC6BAE"/>
    <w:rsid w:val="6CD3474E"/>
    <w:rsid w:val="6DFA61D8"/>
    <w:rsid w:val="6E002A47"/>
    <w:rsid w:val="6F424B2F"/>
    <w:rsid w:val="73B23A78"/>
    <w:rsid w:val="74923719"/>
    <w:rsid w:val="756A2CF8"/>
    <w:rsid w:val="776109C4"/>
    <w:rsid w:val="77C63091"/>
    <w:rsid w:val="77E74C72"/>
    <w:rsid w:val="788D0F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D3217"/>
  <w15:docId w15:val="{3E17014B-8BD3-43EA-A011-E34FB5A1F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qFormat="1"/>
    <w:lsdException w:name="Body Text 3" w:semiHidden="1" w:unhideWhenUsed="1" w:qFormat="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autoRedefine/>
    <w:qFormat/>
    <w:pPr>
      <w:ind w:firstLine="420"/>
      <w:jc w:val="both"/>
      <w:pPrChange w:id="0" w:author="Microsoft 帐户" w:date="2024-05-08T13:49:00Z">
        <w:pPr>
          <w:ind w:firstLine="420"/>
          <w:jc w:val="both"/>
        </w:pPr>
      </w:pPrChange>
    </w:pPr>
    <w:rPr>
      <w:color w:val="000000" w:themeColor="text1"/>
      <w:kern w:val="2"/>
      <w:sz w:val="21"/>
      <w:szCs w:val="21"/>
      <w:rPrChange w:id="0" w:author="Microsoft 帐户" w:date="2024-05-08T13:49:00Z">
        <w:rPr>
          <w:rFonts w:eastAsia="宋体"/>
          <w:color w:val="000000" w:themeColor="text1"/>
          <w:kern w:val="2"/>
          <w:sz w:val="21"/>
          <w:szCs w:val="21"/>
          <w:lang w:val="en-US" w:eastAsia="zh-CN" w:bidi="ar-SA"/>
        </w:rPr>
      </w:rPrChang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caption"/>
    <w:basedOn w:val="a1"/>
    <w:next w:val="a1"/>
    <w:autoRedefine/>
    <w:uiPriority w:val="35"/>
    <w:unhideWhenUsed/>
    <w:qFormat/>
    <w:rPr>
      <w:rFonts w:eastAsia="黑体"/>
    </w:rPr>
  </w:style>
  <w:style w:type="paragraph" w:styleId="a">
    <w:name w:val="List Bullet"/>
    <w:basedOn w:val="a1"/>
    <w:uiPriority w:val="99"/>
    <w:semiHidden/>
    <w:unhideWhenUsed/>
    <w:qFormat/>
    <w:pPr>
      <w:numPr>
        <w:numId w:val="1"/>
      </w:numPr>
      <w:contextualSpacing/>
    </w:pPr>
  </w:style>
  <w:style w:type="paragraph" w:styleId="a6">
    <w:name w:val="annotation text"/>
    <w:basedOn w:val="a1"/>
    <w:link w:val="a7"/>
    <w:autoRedefine/>
    <w:uiPriority w:val="99"/>
    <w:unhideWhenUsed/>
    <w:qFormat/>
  </w:style>
  <w:style w:type="paragraph" w:styleId="3">
    <w:name w:val="Body Text 3"/>
    <w:basedOn w:val="a1"/>
    <w:link w:val="30"/>
    <w:uiPriority w:val="99"/>
    <w:semiHidden/>
    <w:unhideWhenUsed/>
    <w:qFormat/>
    <w:pPr>
      <w:spacing w:after="120"/>
    </w:pPr>
    <w:rPr>
      <w:sz w:val="16"/>
      <w:szCs w:val="16"/>
    </w:rPr>
  </w:style>
  <w:style w:type="paragraph" w:styleId="a8">
    <w:name w:val="Body Text"/>
    <w:basedOn w:val="a1"/>
    <w:link w:val="a9"/>
    <w:uiPriority w:val="99"/>
    <w:semiHidden/>
    <w:unhideWhenUsed/>
    <w:qFormat/>
    <w:pPr>
      <w:spacing w:after="120"/>
    </w:pPr>
  </w:style>
  <w:style w:type="paragraph" w:styleId="aa">
    <w:name w:val="endnote text"/>
    <w:basedOn w:val="a1"/>
    <w:link w:val="ab"/>
    <w:autoRedefine/>
    <w:uiPriority w:val="99"/>
    <w:semiHidden/>
    <w:unhideWhenUsed/>
    <w:qFormat/>
    <w:pPr>
      <w:snapToGrid w:val="0"/>
    </w:pPr>
  </w:style>
  <w:style w:type="paragraph" w:styleId="ac">
    <w:name w:val="Balloon Text"/>
    <w:basedOn w:val="a1"/>
    <w:link w:val="ad"/>
    <w:autoRedefine/>
    <w:uiPriority w:val="99"/>
    <w:semiHidden/>
    <w:unhideWhenUsed/>
    <w:qFormat/>
    <w:rPr>
      <w:sz w:val="18"/>
      <w:szCs w:val="18"/>
    </w:rPr>
  </w:style>
  <w:style w:type="paragraph" w:styleId="ae">
    <w:name w:val="footer"/>
    <w:basedOn w:val="a1"/>
    <w:link w:val="af"/>
    <w:autoRedefine/>
    <w:uiPriority w:val="99"/>
    <w:unhideWhenUsed/>
    <w:qFormat/>
    <w:pPr>
      <w:tabs>
        <w:tab w:val="center" w:pos="4153"/>
        <w:tab w:val="right" w:pos="8306"/>
      </w:tabs>
      <w:snapToGrid w:val="0"/>
    </w:pPr>
    <w:rPr>
      <w:sz w:val="18"/>
      <w:szCs w:val="18"/>
    </w:rPr>
  </w:style>
  <w:style w:type="paragraph" w:styleId="af0">
    <w:name w:val="header"/>
    <w:basedOn w:val="a1"/>
    <w:link w:val="af1"/>
    <w:autoRedefine/>
    <w:uiPriority w:val="99"/>
    <w:unhideWhenUsed/>
    <w:qFormat/>
    <w:pPr>
      <w:tabs>
        <w:tab w:val="center" w:pos="4153"/>
        <w:tab w:val="right" w:pos="8306"/>
      </w:tabs>
      <w:snapToGrid w:val="0"/>
      <w:jc w:val="center"/>
    </w:pPr>
    <w:rPr>
      <w:sz w:val="18"/>
      <w:szCs w:val="18"/>
    </w:rPr>
  </w:style>
  <w:style w:type="paragraph" w:styleId="af2">
    <w:name w:val="Subtitle"/>
    <w:basedOn w:val="a1"/>
    <w:next w:val="a1"/>
    <w:link w:val="af3"/>
    <w:autoRedefine/>
    <w:uiPriority w:val="11"/>
    <w:qFormat/>
    <w:pPr>
      <w:spacing w:before="240" w:after="60" w:line="312" w:lineRule="auto"/>
      <w:ind w:firstLine="640"/>
      <w:jc w:val="center"/>
      <w:outlineLvl w:val="1"/>
    </w:pPr>
    <w:rPr>
      <w:rFonts w:asciiTheme="minorHAnsi" w:eastAsiaTheme="minorEastAsia" w:hAnsiTheme="minorHAnsi" w:cstheme="minorBidi"/>
      <w:b/>
      <w:bCs/>
      <w:kern w:val="28"/>
      <w:sz w:val="32"/>
      <w:szCs w:val="32"/>
    </w:rPr>
  </w:style>
  <w:style w:type="paragraph" w:styleId="2">
    <w:name w:val="Body Text 2"/>
    <w:basedOn w:val="a1"/>
    <w:link w:val="20"/>
    <w:uiPriority w:val="99"/>
    <w:semiHidden/>
    <w:unhideWhenUsed/>
    <w:qFormat/>
    <w:pPr>
      <w:spacing w:after="120" w:line="480" w:lineRule="auto"/>
    </w:pPr>
  </w:style>
  <w:style w:type="paragraph" w:styleId="af4">
    <w:name w:val="Normal (Web)"/>
    <w:basedOn w:val="a1"/>
    <w:autoRedefine/>
    <w:uiPriority w:val="99"/>
    <w:unhideWhenUsed/>
    <w:qFormat/>
    <w:pPr>
      <w:spacing w:before="100" w:beforeAutospacing="1" w:after="100" w:afterAutospacing="1"/>
    </w:pPr>
    <w:rPr>
      <w:rFonts w:ascii="宋体" w:hAnsi="宋体" w:cs="宋体"/>
      <w:color w:val="auto"/>
      <w:kern w:val="0"/>
      <w:sz w:val="24"/>
      <w:szCs w:val="24"/>
    </w:rPr>
  </w:style>
  <w:style w:type="paragraph" w:styleId="af5">
    <w:name w:val="annotation subject"/>
    <w:basedOn w:val="a6"/>
    <w:next w:val="a6"/>
    <w:link w:val="af6"/>
    <w:autoRedefine/>
    <w:uiPriority w:val="99"/>
    <w:semiHidden/>
    <w:unhideWhenUsed/>
    <w:qFormat/>
    <w:rPr>
      <w:b/>
      <w:bCs/>
    </w:rPr>
  </w:style>
  <w:style w:type="table" w:styleId="af7">
    <w:name w:val="Table Grid"/>
    <w:basedOn w:val="a3"/>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endnote reference"/>
    <w:basedOn w:val="a2"/>
    <w:autoRedefine/>
    <w:uiPriority w:val="99"/>
    <w:semiHidden/>
    <w:unhideWhenUsed/>
    <w:qFormat/>
    <w:rPr>
      <w:vertAlign w:val="superscript"/>
    </w:rPr>
  </w:style>
  <w:style w:type="character" w:styleId="af9">
    <w:name w:val="FollowedHyperlink"/>
    <w:basedOn w:val="a2"/>
    <w:autoRedefine/>
    <w:uiPriority w:val="99"/>
    <w:unhideWhenUsed/>
    <w:qFormat/>
    <w:rPr>
      <w:color w:val="954F72" w:themeColor="followedHyperlink"/>
      <w:u w:val="single"/>
    </w:rPr>
  </w:style>
  <w:style w:type="character" w:styleId="afa">
    <w:name w:val="Hyperlink"/>
    <w:basedOn w:val="a2"/>
    <w:autoRedefine/>
    <w:uiPriority w:val="99"/>
    <w:unhideWhenUsed/>
    <w:qFormat/>
    <w:rPr>
      <w:color w:val="0563C1" w:themeColor="hyperlink"/>
      <w:u w:val="single"/>
    </w:rPr>
  </w:style>
  <w:style w:type="character" w:styleId="afb">
    <w:name w:val="annotation reference"/>
    <w:basedOn w:val="a2"/>
    <w:autoRedefine/>
    <w:uiPriority w:val="99"/>
    <w:semiHidden/>
    <w:unhideWhenUsed/>
    <w:qFormat/>
    <w:rPr>
      <w:sz w:val="21"/>
      <w:szCs w:val="21"/>
    </w:rPr>
  </w:style>
  <w:style w:type="character" w:customStyle="1" w:styleId="af3">
    <w:name w:val="副标题 字符"/>
    <w:basedOn w:val="a2"/>
    <w:link w:val="af2"/>
    <w:autoRedefine/>
    <w:uiPriority w:val="11"/>
    <w:qFormat/>
    <w:rPr>
      <w:rFonts w:asciiTheme="minorHAnsi" w:eastAsiaTheme="minorEastAsia" w:hAnsiTheme="minorHAnsi" w:cstheme="minorBidi"/>
      <w:b/>
      <w:bCs/>
      <w:color w:val="000000" w:themeColor="text1"/>
      <w:kern w:val="28"/>
      <w:sz w:val="32"/>
      <w:szCs w:val="32"/>
    </w:rPr>
  </w:style>
  <w:style w:type="character" w:customStyle="1" w:styleId="af1">
    <w:name w:val="页眉 字符"/>
    <w:basedOn w:val="a2"/>
    <w:link w:val="af0"/>
    <w:autoRedefine/>
    <w:uiPriority w:val="99"/>
    <w:qFormat/>
    <w:rPr>
      <w:rFonts w:ascii="Times New Roman" w:eastAsia="宋体" w:hAnsi="Times New Roman" w:cs="Times New Roman"/>
      <w:sz w:val="18"/>
      <w:szCs w:val="18"/>
    </w:rPr>
  </w:style>
  <w:style w:type="character" w:customStyle="1" w:styleId="af">
    <w:name w:val="页脚 字符"/>
    <w:basedOn w:val="a2"/>
    <w:link w:val="ae"/>
    <w:autoRedefine/>
    <w:uiPriority w:val="99"/>
    <w:qFormat/>
    <w:rPr>
      <w:rFonts w:ascii="Times New Roman" w:eastAsia="宋体" w:hAnsi="Times New Roman" w:cs="Times New Roman"/>
      <w:sz w:val="18"/>
      <w:szCs w:val="18"/>
    </w:rPr>
  </w:style>
  <w:style w:type="table" w:customStyle="1" w:styleId="7-11">
    <w:name w:val="清单表 7 彩色 - 着色 11"/>
    <w:basedOn w:val="a3"/>
    <w:autoRedefine/>
    <w:uiPriority w:val="52"/>
    <w:qFormat/>
    <w:rPr>
      <w:color w:val="2F5496" w:themeColor="accent1" w:themeShade="BF"/>
    </w:rPr>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1">
    <w:name w:val="清单表 7 彩色1"/>
    <w:basedOn w:val="a3"/>
    <w:autoRedefine/>
    <w:uiPriority w:val="52"/>
    <w:qFormat/>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3-31">
    <w:name w:val="网格表 3 - 着色 31"/>
    <w:basedOn w:val="a3"/>
    <w:autoRedefine/>
    <w:uiPriority w:val="48"/>
    <w:qFormat/>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1-31">
    <w:name w:val="清单表 1 浅色 - 着色 31"/>
    <w:basedOn w:val="a3"/>
    <w:autoRedefine/>
    <w:uiPriority w:val="46"/>
    <w:qFormat/>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6-31">
    <w:name w:val="清单表 6 彩色 - 着色 31"/>
    <w:basedOn w:val="a3"/>
    <w:autoRedefine/>
    <w:uiPriority w:val="51"/>
    <w:qFormat/>
    <w:rPr>
      <w:color w:val="7B7B7B" w:themeColor="accent3" w:themeShade="BF"/>
    </w:rPr>
    <w:tblPr>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41">
    <w:name w:val="无格式表格 41"/>
    <w:basedOn w:val="a3"/>
    <w:autoRedefine/>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21">
    <w:name w:val="无格式表格 21"/>
    <w:basedOn w:val="a3"/>
    <w:autoRedefine/>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1">
    <w:name w:val="未处理的提及1"/>
    <w:basedOn w:val="a2"/>
    <w:autoRedefine/>
    <w:uiPriority w:val="99"/>
    <w:semiHidden/>
    <w:unhideWhenUsed/>
    <w:qFormat/>
    <w:rPr>
      <w:color w:val="605E5C"/>
      <w:shd w:val="clear" w:color="auto" w:fill="E1DFDD"/>
    </w:rPr>
  </w:style>
  <w:style w:type="character" w:customStyle="1" w:styleId="a7">
    <w:name w:val="批注文字 字符"/>
    <w:basedOn w:val="a2"/>
    <w:link w:val="a6"/>
    <w:autoRedefine/>
    <w:uiPriority w:val="99"/>
    <w:qFormat/>
    <w:rPr>
      <w:color w:val="000000" w:themeColor="text1"/>
      <w:kern w:val="2"/>
      <w:sz w:val="21"/>
      <w:szCs w:val="21"/>
    </w:rPr>
  </w:style>
  <w:style w:type="character" w:customStyle="1" w:styleId="af6">
    <w:name w:val="批注主题 字符"/>
    <w:basedOn w:val="a7"/>
    <w:link w:val="af5"/>
    <w:autoRedefine/>
    <w:uiPriority w:val="99"/>
    <w:semiHidden/>
    <w:qFormat/>
    <w:rPr>
      <w:b/>
      <w:bCs/>
      <w:color w:val="000000" w:themeColor="text1"/>
      <w:kern w:val="2"/>
      <w:sz w:val="21"/>
      <w:szCs w:val="21"/>
    </w:rPr>
  </w:style>
  <w:style w:type="paragraph" w:customStyle="1" w:styleId="EndNoteBibliographyTitle">
    <w:name w:val="EndNote Bibliography Title"/>
    <w:basedOn w:val="a1"/>
    <w:link w:val="EndNoteBibliographyTitle0"/>
    <w:autoRedefine/>
    <w:qFormat/>
    <w:pPr>
      <w:jc w:val="center"/>
    </w:pPr>
    <w:rPr>
      <w:sz w:val="20"/>
    </w:rPr>
  </w:style>
  <w:style w:type="character" w:customStyle="1" w:styleId="EndNoteBibliographyTitle0">
    <w:name w:val="EndNote Bibliography Title 字符"/>
    <w:basedOn w:val="af3"/>
    <w:link w:val="EndNoteBibliographyTitle"/>
    <w:autoRedefine/>
    <w:qFormat/>
    <w:rPr>
      <w:rFonts w:asciiTheme="minorHAnsi" w:eastAsiaTheme="minorEastAsia" w:hAnsiTheme="minorHAnsi" w:cstheme="minorBidi"/>
      <w:b w:val="0"/>
      <w:bCs w:val="0"/>
      <w:color w:val="000000" w:themeColor="text1"/>
      <w:kern w:val="28"/>
      <w:sz w:val="20"/>
      <w:szCs w:val="32"/>
    </w:rPr>
  </w:style>
  <w:style w:type="paragraph" w:customStyle="1" w:styleId="EndNoteBibliography">
    <w:name w:val="EndNote Bibliography"/>
    <w:basedOn w:val="a1"/>
    <w:link w:val="EndNoteBibliography0"/>
    <w:autoRedefine/>
    <w:qFormat/>
    <w:pPr>
      <w:ind w:left="380" w:hanging="380"/>
    </w:pPr>
    <w:rPr>
      <w:sz w:val="20"/>
    </w:rPr>
  </w:style>
  <w:style w:type="character" w:customStyle="1" w:styleId="EndNoteBibliography0">
    <w:name w:val="EndNote Bibliography 字符"/>
    <w:basedOn w:val="af3"/>
    <w:link w:val="EndNoteBibliography"/>
    <w:autoRedefine/>
    <w:qFormat/>
    <w:rPr>
      <w:rFonts w:asciiTheme="minorHAnsi" w:eastAsiaTheme="minorEastAsia" w:hAnsiTheme="minorHAnsi" w:cstheme="minorBidi"/>
      <w:b w:val="0"/>
      <w:bCs w:val="0"/>
      <w:color w:val="000000" w:themeColor="text1"/>
      <w:kern w:val="28"/>
      <w:sz w:val="20"/>
      <w:szCs w:val="32"/>
    </w:rPr>
  </w:style>
  <w:style w:type="character" w:customStyle="1" w:styleId="22">
    <w:name w:val="未处理的提及2"/>
    <w:basedOn w:val="a2"/>
    <w:autoRedefine/>
    <w:uiPriority w:val="99"/>
    <w:semiHidden/>
    <w:unhideWhenUsed/>
    <w:qFormat/>
    <w:rPr>
      <w:color w:val="605E5C"/>
      <w:shd w:val="clear" w:color="auto" w:fill="E1DFDD"/>
    </w:rPr>
  </w:style>
  <w:style w:type="paragraph" w:customStyle="1" w:styleId="10">
    <w:name w:val="修订1"/>
    <w:autoRedefine/>
    <w:hidden/>
    <w:uiPriority w:val="99"/>
    <w:semiHidden/>
    <w:qFormat/>
    <w:rPr>
      <w:color w:val="000000" w:themeColor="text1"/>
      <w:kern w:val="2"/>
      <w:sz w:val="21"/>
      <w:szCs w:val="21"/>
    </w:rPr>
  </w:style>
  <w:style w:type="character" w:customStyle="1" w:styleId="ad">
    <w:name w:val="批注框文本 字符"/>
    <w:basedOn w:val="a2"/>
    <w:link w:val="ac"/>
    <w:autoRedefine/>
    <w:uiPriority w:val="99"/>
    <w:semiHidden/>
    <w:qFormat/>
    <w:rPr>
      <w:color w:val="000000" w:themeColor="text1"/>
      <w:kern w:val="2"/>
      <w:sz w:val="18"/>
      <w:szCs w:val="18"/>
    </w:rPr>
  </w:style>
  <w:style w:type="paragraph" w:customStyle="1" w:styleId="23">
    <w:name w:val="修订2"/>
    <w:autoRedefine/>
    <w:hidden/>
    <w:uiPriority w:val="99"/>
    <w:unhideWhenUsed/>
    <w:qFormat/>
    <w:rPr>
      <w:color w:val="000000" w:themeColor="text1"/>
      <w:kern w:val="2"/>
      <w:sz w:val="21"/>
      <w:szCs w:val="21"/>
    </w:rPr>
  </w:style>
  <w:style w:type="paragraph" w:customStyle="1" w:styleId="31">
    <w:name w:val="修订3"/>
    <w:autoRedefine/>
    <w:hidden/>
    <w:uiPriority w:val="99"/>
    <w:unhideWhenUsed/>
    <w:qFormat/>
    <w:rPr>
      <w:color w:val="000000" w:themeColor="text1"/>
      <w:kern w:val="2"/>
      <w:sz w:val="21"/>
      <w:szCs w:val="21"/>
    </w:rPr>
  </w:style>
  <w:style w:type="character" w:customStyle="1" w:styleId="32">
    <w:name w:val="未处理的提及3"/>
    <w:basedOn w:val="a2"/>
    <w:autoRedefine/>
    <w:uiPriority w:val="99"/>
    <w:semiHidden/>
    <w:unhideWhenUsed/>
    <w:qFormat/>
    <w:rPr>
      <w:color w:val="605E5C"/>
      <w:shd w:val="clear" w:color="auto" w:fill="E1DFDD"/>
    </w:rPr>
  </w:style>
  <w:style w:type="paragraph" w:customStyle="1" w:styleId="4">
    <w:name w:val="修订4"/>
    <w:autoRedefine/>
    <w:hidden/>
    <w:uiPriority w:val="99"/>
    <w:unhideWhenUsed/>
    <w:qFormat/>
    <w:rPr>
      <w:color w:val="000000" w:themeColor="text1"/>
      <w:kern w:val="2"/>
      <w:sz w:val="21"/>
      <w:szCs w:val="21"/>
    </w:rPr>
  </w:style>
  <w:style w:type="character" w:customStyle="1" w:styleId="40">
    <w:name w:val="未处理的提及4"/>
    <w:basedOn w:val="a2"/>
    <w:autoRedefine/>
    <w:uiPriority w:val="99"/>
    <w:semiHidden/>
    <w:unhideWhenUsed/>
    <w:qFormat/>
    <w:rPr>
      <w:color w:val="605E5C"/>
      <w:shd w:val="clear" w:color="auto" w:fill="E1DFDD"/>
    </w:rPr>
  </w:style>
  <w:style w:type="paragraph" w:customStyle="1" w:styleId="5">
    <w:name w:val="修订5"/>
    <w:autoRedefine/>
    <w:hidden/>
    <w:uiPriority w:val="99"/>
    <w:unhideWhenUsed/>
    <w:qFormat/>
    <w:rPr>
      <w:color w:val="000000" w:themeColor="text1"/>
      <w:kern w:val="2"/>
      <w:sz w:val="21"/>
      <w:szCs w:val="21"/>
    </w:rPr>
  </w:style>
  <w:style w:type="paragraph" w:customStyle="1" w:styleId="6">
    <w:name w:val="修订6"/>
    <w:autoRedefine/>
    <w:hidden/>
    <w:uiPriority w:val="99"/>
    <w:unhideWhenUsed/>
    <w:qFormat/>
    <w:rPr>
      <w:color w:val="000000" w:themeColor="text1"/>
      <w:kern w:val="2"/>
      <w:sz w:val="21"/>
      <w:szCs w:val="21"/>
    </w:rPr>
  </w:style>
  <w:style w:type="character" w:customStyle="1" w:styleId="50">
    <w:name w:val="未处理的提及5"/>
    <w:basedOn w:val="a2"/>
    <w:autoRedefine/>
    <w:uiPriority w:val="99"/>
    <w:semiHidden/>
    <w:unhideWhenUsed/>
    <w:qFormat/>
    <w:rPr>
      <w:color w:val="605E5C"/>
      <w:shd w:val="clear" w:color="auto" w:fill="E1DFDD"/>
    </w:rPr>
  </w:style>
  <w:style w:type="paragraph" w:customStyle="1" w:styleId="7">
    <w:name w:val="修订7"/>
    <w:autoRedefine/>
    <w:hidden/>
    <w:uiPriority w:val="99"/>
    <w:unhideWhenUsed/>
    <w:qFormat/>
    <w:rPr>
      <w:color w:val="000000" w:themeColor="text1"/>
      <w:kern w:val="2"/>
      <w:sz w:val="21"/>
      <w:szCs w:val="21"/>
    </w:rPr>
  </w:style>
  <w:style w:type="character" w:customStyle="1" w:styleId="60">
    <w:name w:val="未处理的提及6"/>
    <w:basedOn w:val="a2"/>
    <w:autoRedefine/>
    <w:uiPriority w:val="99"/>
    <w:semiHidden/>
    <w:unhideWhenUsed/>
    <w:qFormat/>
    <w:rPr>
      <w:color w:val="605E5C"/>
      <w:shd w:val="clear" w:color="auto" w:fill="E1DFDD"/>
    </w:rPr>
  </w:style>
  <w:style w:type="paragraph" w:customStyle="1" w:styleId="8">
    <w:name w:val="修订8"/>
    <w:autoRedefine/>
    <w:hidden/>
    <w:uiPriority w:val="99"/>
    <w:unhideWhenUsed/>
    <w:qFormat/>
    <w:rPr>
      <w:color w:val="000000" w:themeColor="text1"/>
      <w:kern w:val="2"/>
      <w:sz w:val="21"/>
      <w:szCs w:val="21"/>
    </w:rPr>
  </w:style>
  <w:style w:type="character" w:customStyle="1" w:styleId="70">
    <w:name w:val="未处理的提及7"/>
    <w:basedOn w:val="a2"/>
    <w:autoRedefine/>
    <w:uiPriority w:val="99"/>
    <w:semiHidden/>
    <w:unhideWhenUsed/>
    <w:qFormat/>
    <w:rPr>
      <w:color w:val="605E5C"/>
      <w:shd w:val="clear" w:color="auto" w:fill="E1DFDD"/>
    </w:rPr>
  </w:style>
  <w:style w:type="paragraph" w:customStyle="1" w:styleId="9">
    <w:name w:val="修订9"/>
    <w:autoRedefine/>
    <w:hidden/>
    <w:uiPriority w:val="99"/>
    <w:unhideWhenUsed/>
    <w:qFormat/>
    <w:rPr>
      <w:color w:val="000000" w:themeColor="text1"/>
      <w:kern w:val="2"/>
      <w:sz w:val="21"/>
      <w:szCs w:val="21"/>
    </w:rPr>
  </w:style>
  <w:style w:type="character" w:customStyle="1" w:styleId="ab">
    <w:name w:val="尾注文本 字符"/>
    <w:basedOn w:val="a2"/>
    <w:link w:val="aa"/>
    <w:autoRedefine/>
    <w:uiPriority w:val="99"/>
    <w:semiHidden/>
    <w:qFormat/>
    <w:rPr>
      <w:color w:val="000000" w:themeColor="text1"/>
      <w:kern w:val="2"/>
      <w:sz w:val="21"/>
      <w:szCs w:val="21"/>
    </w:rPr>
  </w:style>
  <w:style w:type="paragraph" w:customStyle="1" w:styleId="100">
    <w:name w:val="修订10"/>
    <w:autoRedefine/>
    <w:hidden/>
    <w:uiPriority w:val="99"/>
    <w:unhideWhenUsed/>
    <w:qFormat/>
    <w:rPr>
      <w:color w:val="000000" w:themeColor="text1"/>
      <w:kern w:val="2"/>
      <w:sz w:val="21"/>
      <w:szCs w:val="21"/>
    </w:rPr>
  </w:style>
  <w:style w:type="character" w:customStyle="1" w:styleId="80">
    <w:name w:val="未处理的提及8"/>
    <w:basedOn w:val="a2"/>
    <w:autoRedefine/>
    <w:uiPriority w:val="99"/>
    <w:semiHidden/>
    <w:unhideWhenUsed/>
    <w:qFormat/>
    <w:rPr>
      <w:color w:val="605E5C"/>
      <w:shd w:val="clear" w:color="auto" w:fill="E1DFDD"/>
    </w:rPr>
  </w:style>
  <w:style w:type="paragraph" w:styleId="a0">
    <w:name w:val="List Paragraph"/>
    <w:basedOn w:val="a1"/>
    <w:autoRedefine/>
    <w:uiPriority w:val="99"/>
    <w:unhideWhenUsed/>
    <w:qFormat/>
    <w:pPr>
      <w:numPr>
        <w:numId w:val="2"/>
      </w:numPr>
    </w:pPr>
  </w:style>
  <w:style w:type="paragraph" w:customStyle="1" w:styleId="11">
    <w:name w:val="修订11"/>
    <w:hidden/>
    <w:uiPriority w:val="99"/>
    <w:unhideWhenUsed/>
    <w:qFormat/>
    <w:rPr>
      <w:color w:val="000000" w:themeColor="text1"/>
      <w:kern w:val="2"/>
      <w:sz w:val="21"/>
      <w:szCs w:val="21"/>
    </w:rPr>
  </w:style>
  <w:style w:type="paragraph" w:customStyle="1" w:styleId="afc">
    <w:name w:val="表"/>
    <w:basedOn w:val="2"/>
    <w:link w:val="afd"/>
    <w:qFormat/>
    <w:pPr>
      <w:adjustRightInd w:val="0"/>
      <w:spacing w:after="0" w:line="360" w:lineRule="auto"/>
      <w:ind w:firstLine="0"/>
      <w:jc w:val="left"/>
    </w:pPr>
    <w:rPr>
      <w:rFonts w:cs="Courier New"/>
      <w:bCs/>
    </w:rPr>
  </w:style>
  <w:style w:type="character" w:customStyle="1" w:styleId="afd">
    <w:name w:val="表 字符"/>
    <w:basedOn w:val="EndNoteBibliographyTitle0"/>
    <w:link w:val="afc"/>
    <w:qFormat/>
    <w:rPr>
      <w:rFonts w:asciiTheme="minorHAnsi" w:eastAsiaTheme="minorEastAsia" w:hAnsiTheme="minorHAnsi" w:cs="Courier New"/>
      <w:b w:val="0"/>
      <w:bCs/>
      <w:color w:val="000000" w:themeColor="text1"/>
      <w:kern w:val="2"/>
      <w:sz w:val="32"/>
      <w:szCs w:val="21"/>
    </w:rPr>
  </w:style>
  <w:style w:type="character" w:customStyle="1" w:styleId="a9">
    <w:name w:val="正文文本 字符"/>
    <w:basedOn w:val="a2"/>
    <w:link w:val="a8"/>
    <w:uiPriority w:val="99"/>
    <w:semiHidden/>
    <w:qFormat/>
  </w:style>
  <w:style w:type="character" w:customStyle="1" w:styleId="30">
    <w:name w:val="正文文本 3 字符"/>
    <w:basedOn w:val="a2"/>
    <w:link w:val="3"/>
    <w:uiPriority w:val="99"/>
    <w:semiHidden/>
    <w:qFormat/>
    <w:rPr>
      <w:sz w:val="16"/>
      <w:szCs w:val="16"/>
    </w:rPr>
  </w:style>
  <w:style w:type="character" w:customStyle="1" w:styleId="20">
    <w:name w:val="正文文本 2 字符"/>
    <w:basedOn w:val="a2"/>
    <w:link w:val="2"/>
    <w:uiPriority w:val="99"/>
    <w:semiHidden/>
    <w:qFormat/>
  </w:style>
  <w:style w:type="character" w:customStyle="1" w:styleId="90">
    <w:name w:val="未处理的提及9"/>
    <w:basedOn w:val="a2"/>
    <w:uiPriority w:val="99"/>
    <w:semiHidden/>
    <w:unhideWhenUsed/>
    <w:qFormat/>
    <w:rPr>
      <w:color w:val="605E5C"/>
      <w:shd w:val="clear" w:color="auto" w:fill="E1DFDD"/>
    </w:rPr>
  </w:style>
  <w:style w:type="paragraph" w:styleId="afe">
    <w:name w:val="Revision"/>
    <w:hidden/>
    <w:uiPriority w:val="99"/>
    <w:unhideWhenUsed/>
    <w:rsid w:val="00CA43BC"/>
    <w:rPr>
      <w:color w:val="000000" w:themeColor="text1"/>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doi.org/10.1016/j.scitotenv.2023.166328" TargetMode="External"/><Relationship Id="rId26" Type="http://schemas.openxmlformats.org/officeDocument/2006/relationships/hyperlink" Target="https://doi.org/10.3321/j.issn:0254-5853.2004.02.006" TargetMode="External"/><Relationship Id="rId39" Type="http://schemas.openxmlformats.org/officeDocument/2006/relationships/hyperlink" Target="https://doi.org/10.1038/424267a" TargetMode="External"/><Relationship Id="rId21" Type="http://schemas.openxmlformats.org/officeDocument/2006/relationships/hyperlink" Target="https://doi.org/10.21437/Interspeech.2020-2650" TargetMode="External"/><Relationship Id="rId34" Type="http://schemas.openxmlformats.org/officeDocument/2006/relationships/hyperlink" Target="https://doi.org/10.1007/s11252-009-0103-1" TargetMode="External"/><Relationship Id="rId42" Type="http://schemas.openxmlformats.org/officeDocument/2006/relationships/hyperlink" Target="https://doi.org/10.3390/ani12182434" TargetMode="Externa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case.community/challenge2018/task-bird-audio-detection" TargetMode="External"/><Relationship Id="rId29" Type="http://schemas.openxmlformats.org/officeDocument/2006/relationships/hyperlink" Target="https://doi.org/10.1016/j.ecolind.2023.110844" TargetMode="External"/><Relationship Id="rId11" Type="http://schemas.openxmlformats.org/officeDocument/2006/relationships/image" Target="media/image5.png"/><Relationship Id="rId24" Type="http://schemas.openxmlformats.org/officeDocument/2006/relationships/hyperlink" Target="https://doi.org/10.48550/arXiv.1706.02677" TargetMode="External"/><Relationship Id="rId32" Type="http://schemas.openxmlformats.org/officeDocument/2006/relationships/hyperlink" Target="https://doi.org/10.1109/RCAE53607.2021.9638962" TargetMode="External"/><Relationship Id="rId37" Type="http://schemas.openxmlformats.org/officeDocument/2006/relationships/hyperlink" Target="https://doi.org/10.1007/s00265-012-1434-0" TargetMode="External"/><Relationship Id="rId40" Type="http://schemas.openxmlformats.org/officeDocument/2006/relationships/hyperlink" Target="https://doi.org/10.1093/biosci/biy147" TargetMode="External"/><Relationship Id="rId45" Type="http://schemas.openxmlformats.org/officeDocument/2006/relationships/hyperlink" Target="https://doi.org/10.1111/ibi.12741" TargetMode="External"/><Relationship Id="rId5" Type="http://schemas.openxmlformats.org/officeDocument/2006/relationships/footnotes" Target="footnotes.xml"/><Relationship Id="rId15" Type="http://schemas.openxmlformats.org/officeDocument/2006/relationships/hyperlink" Target="https://www.birdreport.cn/" TargetMode="External"/><Relationship Id="rId23" Type="http://schemas.openxmlformats.org/officeDocument/2006/relationships/hyperlink" Target="https://doi.org/10.1098/rsbl.2007.0134" TargetMode="External"/><Relationship Id="rId28" Type="http://schemas.openxmlformats.org/officeDocument/2006/relationships/hyperlink" Target="https://doi.org/10.3390/s22114117" TargetMode="External"/><Relationship Id="rId36" Type="http://schemas.openxmlformats.org/officeDocument/2006/relationships/hyperlink" Target="https://doi.org/10.21437/Interspeech.2019-2680" TargetMode="External"/><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doi.org/10.1111/j.0021-8790.2004.00814.x" TargetMode="External"/><Relationship Id="rId31" Type="http://schemas.openxmlformats.org/officeDocument/2006/relationships/hyperlink" Target="https://doi.org/10.1016/j.ecolind.2021.108298" TargetMode="External"/><Relationship Id="rId44" Type="http://schemas.openxmlformats.org/officeDocument/2006/relationships/hyperlink" Target="https://doi.org/10.1093/auk/123.3.650"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doi.org/10.1111/1365-2664.13999" TargetMode="External"/><Relationship Id="rId27" Type="http://schemas.openxmlformats.org/officeDocument/2006/relationships/hyperlink" Target="https://doi.org/10.1109/CVPR.2019.00065" TargetMode="External"/><Relationship Id="rId30" Type="http://schemas.openxmlformats.org/officeDocument/2006/relationships/hyperlink" Target="https://doi.org/10.1016/j.anbehav.2009.12.036" TargetMode="External"/><Relationship Id="rId35" Type="http://schemas.openxmlformats.org/officeDocument/2006/relationships/hyperlink" Target="https://doi.org/10.5751/ace-01615-150125" TargetMode="External"/><Relationship Id="rId43" Type="http://schemas.openxmlformats.org/officeDocument/2006/relationships/hyperlink" Target="https://doi.org/10.13859/j.cjz.202004004" TargetMode="External"/><Relationship Id="rId48" Type="http://schemas.microsoft.com/office/2011/relationships/people" Target="peop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xeno-canto.org/" TargetMode="External"/><Relationship Id="rId25" Type="http://schemas.openxmlformats.org/officeDocument/2006/relationships/hyperlink" Target="https://doi.org/10.1038/s41598-021-96446-w" TargetMode="External"/><Relationship Id="rId33" Type="http://schemas.openxmlformats.org/officeDocument/2006/relationships/hyperlink" Target="https://doi.org/10.17520/biods.2022374" TargetMode="External"/><Relationship Id="rId38" Type="http://schemas.openxmlformats.org/officeDocument/2006/relationships/hyperlink" Target="https://doi.org/10.1016/j.anbehav.2013.01.021" TargetMode="External"/><Relationship Id="rId46" Type="http://schemas.openxmlformats.org/officeDocument/2006/relationships/hyperlink" Target="https://doi.org/10.17520/biods.2022308" TargetMode="External"/><Relationship Id="rId20" Type="http://schemas.openxmlformats.org/officeDocument/2006/relationships/hyperlink" Target="https://doi.org/10.1126/science.abd5777" TargetMode="External"/><Relationship Id="rId41" Type="http://schemas.openxmlformats.org/officeDocument/2006/relationships/hyperlink" Target="https://doi.org/10.1101/870311"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319</TotalTime>
  <Pages>19</Pages>
  <Words>28949</Words>
  <Characters>35897</Characters>
  <Application>Microsoft Office Word</Application>
  <DocSecurity>0</DocSecurity>
  <Lines>1560</Lines>
  <Paragraphs>1137</Paragraphs>
  <ScaleCrop>false</ScaleCrop>
  <Company>Huawei Technologies Co.,Ltd.</Company>
  <LinksUpToDate>false</LinksUpToDate>
  <CharactersWithSpaces>63709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c:creator>
  <cp:lastModifiedBy>a</cp:lastModifiedBy>
  <cp:revision>6</cp:revision>
  <dcterms:created xsi:type="dcterms:W3CDTF">2024-05-11T12:41:00Z</dcterms:created>
  <dcterms:modified xsi:type="dcterms:W3CDTF">2025-03-14T02:03:00Z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3744C71F793D4D92BFF94D6D19045D66_13</vt:lpwstr>
  </property>
  <property fmtid="{D5CDD505-2E9C-101B-9397-08002B2CF9AE}" pid="4" name="_readonly">
    <vt:lpwstr/>
  </property>
  <property fmtid="{D5CDD505-2E9C-101B-9397-08002B2CF9AE}" pid="5" name="_change">
    <vt:lpwstr/>
  </property>
  <property fmtid="{D5CDD505-2E9C-101B-9397-08002B2CF9AE}" pid="6" name="_full-control">
    <vt:lpwstr/>
  </property>
  <property fmtid="{D5CDD505-2E9C-101B-9397-08002B2CF9AE}" pid="7" name="sflag">
    <vt:lpwstr>1715137408</vt:lpwstr>
  </property>
</Properties>
</file>